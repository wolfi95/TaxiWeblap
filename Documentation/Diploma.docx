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4DB639F2" w:rsidR="00816BCB" w:rsidRDefault="00816BCB" w:rsidP="00816BCB">
      <w:pPr>
        <w:pStyle w:val="Nyilatkozatcm"/>
      </w:pPr>
      <w:r w:rsidRPr="00B50CAA">
        <w:t>FELADATKIÍRÁS</w:t>
      </w:r>
    </w:p>
    <w:p w14:paraId="7A5203F4" w14:textId="77777777" w:rsidR="00FD6F03" w:rsidRPr="00FD6F03" w:rsidRDefault="00FD6F03" w:rsidP="00FD6F03">
      <w:pPr>
        <w:spacing w:after="0" w:line="240" w:lineRule="auto"/>
        <w:ind w:firstLine="0"/>
        <w:jc w:val="center"/>
        <w:rPr>
          <w:sz w:val="36"/>
          <w:szCs w:val="36"/>
          <w:lang w:eastAsia="hu-HU"/>
        </w:rPr>
      </w:pPr>
      <w:r w:rsidRPr="00FD6F03">
        <w:rPr>
          <w:sz w:val="36"/>
          <w:szCs w:val="36"/>
          <w:lang w:eastAsia="hu-HU"/>
        </w:rPr>
        <w:t>Személyfuvarozást támogató alkalmazás készítése</w:t>
      </w:r>
    </w:p>
    <w:p w14:paraId="376E9902" w14:textId="77777777" w:rsidR="00FD6F03" w:rsidRPr="00FD6F03" w:rsidRDefault="00FD6F03" w:rsidP="00FD6F03">
      <w:pPr>
        <w:spacing w:after="0" w:line="240" w:lineRule="auto"/>
        <w:ind w:firstLine="0"/>
        <w:rPr>
          <w:szCs w:val="20"/>
          <w:lang w:eastAsia="hu-HU"/>
        </w:rPr>
      </w:pPr>
    </w:p>
    <w:p w14:paraId="28F0B4D3" w14:textId="2CD85117" w:rsidR="00FD6F03" w:rsidRPr="00FD6F03" w:rsidRDefault="00FD6F03" w:rsidP="00FD6F03">
      <w:pPr>
        <w:spacing w:line="240" w:lineRule="auto"/>
        <w:ind w:firstLine="0"/>
        <w:rPr>
          <w:noProof/>
          <w:szCs w:val="20"/>
          <w:lang w:eastAsia="hu-HU"/>
        </w:rPr>
      </w:pPr>
      <w:bookmarkStart w:id="0" w:name="_Hlk86133681"/>
      <w:r w:rsidRPr="00FD6F03">
        <w:rPr>
          <w:noProof/>
          <w:szCs w:val="20"/>
          <w:lang w:eastAsia="hu-HU"/>
        </w:rPr>
        <w:t>Napjainkban a rohamosan növekvő népesség és igényei nehéz helyzetbe kényszeríti a fővárosi közlekedést, mivel a kialakult struktúra nehezen változtatható, új utak, parkolóhelyek létrehozása sok helyen nehezen kivitelezhető. Az átlag életszínvonal növekedésével a tömegközlekedés nehezen tud lépést tartani, így az emberek jelentős része járna autóval, ez pedig az utak nagyobb leterheltségéhez vezet. A probléma mérséklésére számos alternatíva jelent meg. Ezek közül a kényelmes de legtöbbször drága taxi szolgáltatások és a kevésbé komfortos de általában olcsóbb közösségi közlekedési opciók (Mol Limo stb.) ötvözése az alkalmazás célja, mely egy megfizethető és kényelmes alternatívát nyújtana a városi közlekedésre.</w:t>
      </w:r>
    </w:p>
    <w:bookmarkEnd w:id="0"/>
    <w:p w14:paraId="3555C6FD" w14:textId="77777777" w:rsidR="00FD6F03" w:rsidRPr="00FD6F03" w:rsidRDefault="00FD6F03" w:rsidP="00FD6F03">
      <w:pPr>
        <w:spacing w:line="240" w:lineRule="auto"/>
        <w:ind w:firstLine="0"/>
        <w:rPr>
          <w:noProof/>
          <w:szCs w:val="20"/>
          <w:lang w:eastAsia="hu-HU"/>
        </w:rPr>
      </w:pPr>
      <w:r w:rsidRPr="00FD6F03">
        <w:rPr>
          <w:noProof/>
          <w:szCs w:val="20"/>
          <w:lang w:eastAsia="hu-HU"/>
        </w:rPr>
        <w:t>Egy startup alkalmazás sem indulhat el saját weboldal nélkül, így a feladat elsősorban egy webes felület, illetve egy azt támogató Web Api létrehozása. A backend .NET Core Rest Api formájában készül el, melyről bebizonyosodott, hogy a Single Page alkalmazások készítése során is tartja a színvonalat a versertársakhoz képest. A felhasználói felület React keretrendszer használatával jön létre, ennek előnye, hogy egyszerűen készíthető a webes felületből mobilos Applikáció, mely egy taxi alkalmazás esetében később előnyös lehet.</w:t>
      </w:r>
    </w:p>
    <w:p w14:paraId="36BFA490" w14:textId="77777777" w:rsidR="00FD6F03" w:rsidRPr="00FD6F03" w:rsidRDefault="00FD6F03" w:rsidP="00FD6F03">
      <w:pPr>
        <w:spacing w:line="240" w:lineRule="auto"/>
        <w:ind w:firstLine="0"/>
        <w:rPr>
          <w:noProof/>
          <w:szCs w:val="20"/>
          <w:lang w:eastAsia="hu-HU"/>
        </w:rPr>
      </w:pPr>
      <w:r w:rsidRPr="00FD6F03">
        <w:rPr>
          <w:noProof/>
          <w:szCs w:val="20"/>
          <w:lang w:eastAsia="hu-HU"/>
        </w:rPr>
        <w:t>A diplomaterv célja, hogy a hallgató létrehozzon egy webes alkalmazást mely képes felhasználók kezelésével két féle szolgáltatás kiszolgálására: Az oldalon egy felhasználó foglalhat adott időben adott jármű típussal egy pontból a másikba utat foglalni, mint egy hagyományos taxi szolgáltatás, illetve előre meghatározott időre kocsit bérelni mint egy limuzin szolgáltatás. Az alkalmazás képes kell legyen a szolgáltatott adatok alapján az ár automatikus kiszámolására, a felhasználó felé a foglalás összeállítására majd annak e-mailben való elküldésére, illetve a felhasználó adatainak és foglalásainak kezelésére.</w:t>
      </w:r>
    </w:p>
    <w:p w14:paraId="7118FB2E" w14:textId="77777777" w:rsidR="00FD6F03" w:rsidRPr="00FD6F03" w:rsidRDefault="00FD6F03" w:rsidP="00FD6F03">
      <w:pPr>
        <w:spacing w:after="0" w:line="240" w:lineRule="auto"/>
        <w:ind w:firstLine="0"/>
        <w:jc w:val="left"/>
        <w:rPr>
          <w:szCs w:val="20"/>
          <w:lang w:eastAsia="hu-HU"/>
        </w:rPr>
      </w:pPr>
      <w:r w:rsidRPr="00FD6F03">
        <w:rPr>
          <w:szCs w:val="20"/>
          <w:lang w:eastAsia="hu-HU"/>
        </w:rPr>
        <w:t>A hallgató feladatának a következőkre kell kiterjednie:</w:t>
      </w:r>
    </w:p>
    <w:p w14:paraId="66690FDD"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Egy .Net Core alapú Web Api létrehozására mely képes a kliensek kiszolgálására</w:t>
      </w:r>
    </w:p>
    <w:p w14:paraId="679290BC"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Több típusú adatbázis kezelésére is (pl. PostgreSql, MSSQL)</w:t>
      </w:r>
    </w:p>
    <w:p w14:paraId="7CC77B5F"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A backend képes kell legyen:</w:t>
      </w:r>
    </w:p>
    <w:p w14:paraId="0BD4EE1E" w14:textId="77777777" w:rsidR="00FD6F03" w:rsidRPr="00FD6F03" w:rsidRDefault="00FD6F03" w:rsidP="00FD6F03">
      <w:pPr>
        <w:numPr>
          <w:ilvl w:val="1"/>
          <w:numId w:val="23"/>
        </w:numPr>
        <w:spacing w:after="0" w:line="240" w:lineRule="auto"/>
        <w:jc w:val="left"/>
        <w:rPr>
          <w:szCs w:val="20"/>
          <w:lang w:eastAsia="hu-HU"/>
        </w:rPr>
      </w:pPr>
      <w:r w:rsidRPr="00FD6F03">
        <w:rPr>
          <w:szCs w:val="20"/>
          <w:lang w:eastAsia="hu-HU"/>
        </w:rPr>
        <w:t>Automatikus Email küldésére</w:t>
      </w:r>
    </w:p>
    <w:p w14:paraId="02BF9918" w14:textId="77777777" w:rsidR="00FD6F03" w:rsidRPr="00FD6F03" w:rsidRDefault="00FD6F03" w:rsidP="00FD6F03">
      <w:pPr>
        <w:numPr>
          <w:ilvl w:val="1"/>
          <w:numId w:val="23"/>
        </w:numPr>
        <w:spacing w:after="0" w:line="240" w:lineRule="auto"/>
        <w:jc w:val="left"/>
        <w:rPr>
          <w:szCs w:val="20"/>
          <w:lang w:eastAsia="hu-HU"/>
        </w:rPr>
      </w:pPr>
      <w:r w:rsidRPr="00FD6F03">
        <w:rPr>
          <w:szCs w:val="20"/>
          <w:lang w:eastAsia="hu-HU"/>
        </w:rPr>
        <w:t>Felhasználók és adataik bizalmas kezelésére</w:t>
      </w:r>
    </w:p>
    <w:p w14:paraId="0B60D6EF" w14:textId="77777777" w:rsidR="00FD6F03" w:rsidRPr="00FD6F03" w:rsidRDefault="00FD6F03" w:rsidP="00FD6F03">
      <w:pPr>
        <w:numPr>
          <w:ilvl w:val="1"/>
          <w:numId w:val="23"/>
        </w:numPr>
        <w:spacing w:after="0" w:line="240" w:lineRule="auto"/>
        <w:jc w:val="left"/>
        <w:rPr>
          <w:szCs w:val="20"/>
          <w:lang w:eastAsia="hu-HU"/>
        </w:rPr>
      </w:pPr>
      <w:r w:rsidRPr="00FD6F03">
        <w:rPr>
          <w:szCs w:val="20"/>
          <w:lang w:eastAsia="hu-HU"/>
        </w:rPr>
        <w:t>Biztonságos fizetési technológiák támogatás</w:t>
      </w:r>
    </w:p>
    <w:p w14:paraId="1D223E8F" w14:textId="77777777" w:rsidR="00FD6F03" w:rsidRPr="00FD6F03" w:rsidRDefault="00FD6F03" w:rsidP="00FD6F03">
      <w:pPr>
        <w:numPr>
          <w:ilvl w:val="0"/>
          <w:numId w:val="23"/>
        </w:numPr>
        <w:spacing w:after="0" w:line="240" w:lineRule="auto"/>
        <w:jc w:val="left"/>
        <w:rPr>
          <w:szCs w:val="20"/>
          <w:lang w:eastAsia="hu-HU"/>
        </w:rPr>
      </w:pPr>
      <w:r w:rsidRPr="00FD6F03">
        <w:rPr>
          <w:szCs w:val="20"/>
          <w:lang w:eastAsia="hu-HU"/>
        </w:rPr>
        <w:t>Egy React keretrendszerben készült webes kliens létrehozása</w:t>
      </w:r>
    </w:p>
    <w:p w14:paraId="45C6B31B" w14:textId="77777777" w:rsidR="00FD6F03" w:rsidRPr="00FD6F03" w:rsidRDefault="00FD6F03" w:rsidP="00FD6F03">
      <w:pPr>
        <w:spacing w:after="0" w:line="240" w:lineRule="auto"/>
        <w:ind w:left="2268" w:right="-11" w:hanging="2268"/>
        <w:rPr>
          <w:b/>
          <w:szCs w:val="20"/>
          <w:lang w:eastAsia="hu-HU"/>
        </w:rPr>
      </w:pPr>
    </w:p>
    <w:p w14:paraId="72D1E21E" w14:textId="77777777" w:rsidR="00FD6F03" w:rsidRPr="00FD6F03" w:rsidRDefault="00FD6F03" w:rsidP="00FD6F03">
      <w:pPr>
        <w:spacing w:after="0" w:line="240" w:lineRule="auto"/>
        <w:ind w:left="2268" w:right="-11" w:hanging="2268"/>
        <w:rPr>
          <w:szCs w:val="20"/>
          <w:lang w:eastAsia="hu-HU"/>
        </w:rPr>
      </w:pPr>
      <w:r w:rsidRPr="00FD6F03">
        <w:rPr>
          <w:b/>
          <w:szCs w:val="20"/>
          <w:lang w:eastAsia="hu-HU"/>
        </w:rPr>
        <w:t>Tanszéki konzulens:</w:t>
      </w:r>
      <w:r w:rsidRPr="00FD6F03">
        <w:rPr>
          <w:szCs w:val="20"/>
          <w:lang w:eastAsia="hu-HU"/>
        </w:rPr>
        <w:tab/>
        <w:t>Albert István, mérnöktanár</w:t>
      </w:r>
    </w:p>
    <w:p w14:paraId="78DC902E" w14:textId="77777777" w:rsidR="00FD6F03" w:rsidRPr="00FD6F03" w:rsidRDefault="00FD6F03" w:rsidP="00FD6F03">
      <w:pPr>
        <w:tabs>
          <w:tab w:val="left" w:pos="3585"/>
        </w:tabs>
        <w:spacing w:after="0" w:line="240" w:lineRule="auto"/>
        <w:ind w:right="-11" w:firstLine="0"/>
        <w:rPr>
          <w:szCs w:val="20"/>
          <w:lang w:eastAsia="hu-HU"/>
        </w:rPr>
      </w:pPr>
      <w:r w:rsidRPr="00FD6F03">
        <w:rPr>
          <w:szCs w:val="20"/>
          <w:lang w:eastAsia="hu-HU"/>
        </w:rPr>
        <w:tab/>
      </w:r>
    </w:p>
    <w:p w14:paraId="40943B82" w14:textId="77777777" w:rsidR="00FD6F03" w:rsidRPr="00FD6F03" w:rsidRDefault="00FD6F03" w:rsidP="00FD6F03">
      <w:pPr>
        <w:spacing w:after="0" w:line="240" w:lineRule="auto"/>
        <w:ind w:right="-11" w:firstLine="0"/>
        <w:rPr>
          <w:szCs w:val="20"/>
          <w:lang w:eastAsia="hu-HU"/>
        </w:rPr>
      </w:pPr>
      <w:r w:rsidRPr="00FD6F03">
        <w:rPr>
          <w:szCs w:val="20"/>
          <w:lang w:eastAsia="hu-HU"/>
        </w:rPr>
        <w:t>Budapest, 2021. február 7.</w:t>
      </w:r>
    </w:p>
    <w:p w14:paraId="11BBBB61" w14:textId="77777777" w:rsidR="00FD6F03" w:rsidRPr="00FD6F03" w:rsidRDefault="00FD6F03" w:rsidP="00FD6F03">
      <w:pPr>
        <w:spacing w:after="0" w:line="240" w:lineRule="auto"/>
        <w:ind w:left="5670" w:right="-11" w:firstLine="0"/>
        <w:jc w:val="center"/>
        <w:rPr>
          <w:szCs w:val="20"/>
          <w:lang w:eastAsia="hu-HU"/>
        </w:rPr>
      </w:pPr>
    </w:p>
    <w:p w14:paraId="6A1020D9" w14:textId="77777777" w:rsidR="00FD6F03" w:rsidRPr="00FD6F03" w:rsidRDefault="00FD6F03" w:rsidP="00FD6F03">
      <w:pPr>
        <w:spacing w:after="0" w:line="240" w:lineRule="auto"/>
        <w:ind w:left="5670" w:right="-11" w:firstLine="0"/>
        <w:jc w:val="center"/>
        <w:rPr>
          <w:szCs w:val="20"/>
          <w:lang w:eastAsia="hu-HU"/>
        </w:rPr>
      </w:pPr>
      <w:r w:rsidRPr="00FD6F03">
        <w:rPr>
          <w:szCs w:val="20"/>
          <w:lang w:eastAsia="hu-HU"/>
        </w:rPr>
        <w:t xml:space="preserve"> Dr. </w:t>
      </w:r>
      <w:proofErr w:type="spellStart"/>
      <w:r w:rsidRPr="00FD6F03">
        <w:rPr>
          <w:szCs w:val="20"/>
          <w:lang w:eastAsia="hu-HU"/>
        </w:rPr>
        <w:t>Charaf</w:t>
      </w:r>
      <w:proofErr w:type="spellEnd"/>
      <w:r w:rsidRPr="00FD6F03">
        <w:rPr>
          <w:szCs w:val="20"/>
          <w:lang w:eastAsia="hu-HU"/>
        </w:rPr>
        <w:t xml:space="preserve"> </w:t>
      </w:r>
      <w:proofErr w:type="spellStart"/>
      <w:r w:rsidRPr="00FD6F03">
        <w:rPr>
          <w:szCs w:val="20"/>
          <w:lang w:eastAsia="hu-HU"/>
        </w:rPr>
        <w:t>Hassan</w:t>
      </w:r>
      <w:proofErr w:type="spellEnd"/>
    </w:p>
    <w:p w14:paraId="07C90FE9" w14:textId="77777777" w:rsidR="00FD6F03" w:rsidRPr="00FD6F03" w:rsidRDefault="00FD6F03" w:rsidP="00FD6F03">
      <w:pPr>
        <w:spacing w:after="0" w:line="240" w:lineRule="auto"/>
        <w:ind w:left="5670" w:right="-11" w:firstLine="0"/>
        <w:jc w:val="center"/>
        <w:rPr>
          <w:szCs w:val="20"/>
          <w:lang w:eastAsia="hu-HU"/>
        </w:rPr>
      </w:pPr>
      <w:r w:rsidRPr="00FD6F03">
        <w:rPr>
          <w:szCs w:val="20"/>
          <w:lang w:eastAsia="hu-HU"/>
        </w:rPr>
        <w:t>egyetemi tanár</w:t>
      </w:r>
    </w:p>
    <w:p w14:paraId="47740069" w14:textId="77777777" w:rsidR="00FD6F03" w:rsidRPr="00FD6F03" w:rsidRDefault="00FD6F03" w:rsidP="00FD6F03">
      <w:pPr>
        <w:spacing w:after="0" w:line="240" w:lineRule="auto"/>
        <w:ind w:left="5670" w:right="-11" w:firstLine="0"/>
        <w:jc w:val="center"/>
        <w:rPr>
          <w:szCs w:val="20"/>
          <w:lang w:eastAsia="hu-HU"/>
        </w:rPr>
      </w:pPr>
      <w:r w:rsidRPr="00FD6F03">
        <w:rPr>
          <w:szCs w:val="20"/>
          <w:lang w:eastAsia="hu-HU"/>
        </w:rPr>
        <w:t>tanszékvezető</w:t>
      </w:r>
    </w:p>
    <w:p w14:paraId="62D9E94E" w14:textId="77777777" w:rsidR="00FD6F03" w:rsidRPr="00FD6F03" w:rsidRDefault="00FD6F03" w:rsidP="00FD6F03"/>
    <w:p w14:paraId="350062CB" w14:textId="349BA291" w:rsidR="0063585C" w:rsidRPr="004851C7" w:rsidRDefault="00816BCB" w:rsidP="00D429F2">
      <w:pPr>
        <w:pStyle w:val="Cmlaplog"/>
      </w:pPr>
      <w:r>
        <w:br w:type="page"/>
      </w:r>
      <w:bookmarkStart w:id="1" w:name="_Hlk90385840"/>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5810B133" w:rsidR="004851C7" w:rsidRDefault="00A73D51" w:rsidP="00D429F2">
      <w:pPr>
        <w:pStyle w:val="Cmlapkarstanszk"/>
      </w:pPr>
      <w:bookmarkStart w:id="2" w:name="_Hlk90386025"/>
      <w:ins w:id="3" w:author="Szalkai Krisztián Farkas" w:date="2021-12-14T14:50:00Z">
        <w:r w:rsidRPr="00A73D51">
          <w:t>Automatizálási és Alkalmazott Informatikai Tanszék</w:t>
        </w:r>
      </w:ins>
      <w:del w:id="4" w:author="Szalkai Krisztián Farkas" w:date="2021-12-14T14:50:00Z">
        <w:r w:rsidR="00234A06" w:rsidDel="00A73D51">
          <w:fldChar w:fldCharType="begin"/>
        </w:r>
        <w:r w:rsidR="00234A06" w:rsidDel="00A73D51">
          <w:delInstrText xml:space="preserve"> DOCPROPERTY  Company  \* MERGEFORMAT </w:delInstrText>
        </w:r>
        <w:r w:rsidR="00234A06" w:rsidDel="00A73D51">
          <w:fldChar w:fldCharType="separate"/>
        </w:r>
        <w:r w:rsidR="00AF1199" w:rsidDel="00A73D51">
          <w:delText>XXX Tanszék</w:delText>
        </w:r>
        <w:r w:rsidR="00234A06" w:rsidDel="00A73D51">
          <w:fldChar w:fldCharType="end"/>
        </w:r>
      </w:del>
    </w:p>
    <w:bookmarkEnd w:id="1"/>
    <w:bookmarkEnd w:id="2"/>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443C397F" w:rsidR="0063585C" w:rsidRPr="00B50CAA" w:rsidRDefault="00355BFC" w:rsidP="00171054">
      <w:pPr>
        <w:pStyle w:val="Cmlapszerz"/>
      </w:pPr>
      <w:r>
        <w:t>Szalkai Krisztián</w:t>
      </w:r>
    </w:p>
    <w:p w14:paraId="27E9F397" w14:textId="316534A9" w:rsidR="0063585C" w:rsidRPr="00B50CAA" w:rsidRDefault="00355BFC">
      <w:pPr>
        <w:pStyle w:val="Title"/>
      </w:pPr>
      <w:r>
        <w:t>Személyfuvarozást támogató alkalmazás készítése</w:t>
      </w:r>
    </w:p>
    <w:p w14:paraId="5532B58E" w14:textId="09BDAE70" w:rsidR="0063585C" w:rsidRPr="00B50CAA" w:rsidRDefault="0063585C" w:rsidP="009C1C93">
      <w:pPr>
        <w:pStyle w:val="Subtitle"/>
      </w:pP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543CEE" w:rsidRDefault="00543CEE" w:rsidP="00171054">
                            <w:pPr>
                              <w:keepLines/>
                              <w:spacing w:after="0"/>
                              <w:ind w:firstLine="0"/>
                              <w:jc w:val="center"/>
                              <w:rPr>
                                <w:smallCaps/>
                              </w:rPr>
                            </w:pPr>
                            <w:r>
                              <w:rPr>
                                <w:smallCaps/>
                              </w:rPr>
                              <w:t>Konzulens</w:t>
                            </w:r>
                          </w:p>
                          <w:p w14:paraId="5B11A3E3" w14:textId="13A3940C" w:rsidR="00543CEE" w:rsidRDefault="00543CEE" w:rsidP="00171054">
                            <w:pPr>
                              <w:pStyle w:val="Cmlapszerz"/>
                            </w:pPr>
                            <w:r>
                              <w:t>Albert István</w:t>
                            </w:r>
                          </w:p>
                          <w:p w14:paraId="4EC91467" w14:textId="7FFE22B0" w:rsidR="00543CEE" w:rsidRDefault="00543CEE" w:rsidP="009C1C93">
                            <w:pPr>
                              <w:spacing w:after="0"/>
                              <w:ind w:firstLine="0"/>
                              <w:jc w:val="center"/>
                            </w:pPr>
                            <w:r>
                              <w:t xml:space="preserve">BUDAPEST, </w:t>
                            </w:r>
                            <w:r>
                              <w:fldChar w:fldCharType="begin"/>
                            </w:r>
                            <w:r>
                              <w:instrText xml:space="preserve"> DATE \@ "yyyy" \* MERGEFORMAT </w:instrText>
                            </w:r>
                            <w:r>
                              <w:fldChar w:fldCharType="separate"/>
                            </w:r>
                            <w:r w:rsidR="00A427C2">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543CEE" w:rsidRDefault="00543CEE" w:rsidP="00171054">
                      <w:pPr>
                        <w:keepLines/>
                        <w:spacing w:after="0"/>
                        <w:ind w:firstLine="0"/>
                        <w:jc w:val="center"/>
                        <w:rPr>
                          <w:smallCaps/>
                        </w:rPr>
                      </w:pPr>
                      <w:r>
                        <w:rPr>
                          <w:smallCaps/>
                        </w:rPr>
                        <w:t>Konzulens</w:t>
                      </w:r>
                    </w:p>
                    <w:p w14:paraId="5B11A3E3" w14:textId="13A3940C" w:rsidR="00543CEE" w:rsidRDefault="00543CEE" w:rsidP="00171054">
                      <w:pPr>
                        <w:pStyle w:val="Cmlapszerz"/>
                      </w:pPr>
                      <w:r>
                        <w:t>Albert István</w:t>
                      </w:r>
                    </w:p>
                    <w:p w14:paraId="4EC91467" w14:textId="7FFE22B0" w:rsidR="00543CEE" w:rsidRDefault="00543CEE" w:rsidP="009C1C93">
                      <w:pPr>
                        <w:spacing w:after="0"/>
                        <w:ind w:firstLine="0"/>
                        <w:jc w:val="center"/>
                      </w:pPr>
                      <w:r>
                        <w:t xml:space="preserve">BUDAPEST, </w:t>
                      </w:r>
                      <w:r>
                        <w:fldChar w:fldCharType="begin"/>
                      </w:r>
                      <w:r>
                        <w:instrText xml:space="preserve"> DATE \@ "yyyy" \* MERGEFORMAT </w:instrText>
                      </w:r>
                      <w:r>
                        <w:fldChar w:fldCharType="separate"/>
                      </w:r>
                      <w:r w:rsidR="00A427C2">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0070F6E8" w14:textId="169AA07D" w:rsidR="00AF1199" w:rsidRDefault="00730B3C">
      <w:pPr>
        <w:pStyle w:val="TOC1"/>
        <w:rPr>
          <w:ins w:id="5" w:author="Szalkai Krisztián Farkas" w:date="2021-12-14T14:47:00Z"/>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ins w:id="6" w:author="Szalkai Krisztián Farkas" w:date="2021-12-14T14:47:00Z">
        <w:r w:rsidR="00AF1199" w:rsidRPr="007B4360">
          <w:rPr>
            <w:rStyle w:val="Hyperlink"/>
            <w:noProof/>
          </w:rPr>
          <w:fldChar w:fldCharType="begin"/>
        </w:r>
        <w:r w:rsidR="00AF1199" w:rsidRPr="007B4360">
          <w:rPr>
            <w:rStyle w:val="Hyperlink"/>
            <w:noProof/>
          </w:rPr>
          <w:instrText xml:space="preserve"> </w:instrText>
        </w:r>
        <w:r w:rsidR="00AF1199">
          <w:rPr>
            <w:noProof/>
          </w:rPr>
          <w:instrText>HYPERLINK \l "_Toc90385654"</w:instrText>
        </w:r>
        <w:r w:rsidR="00AF1199" w:rsidRPr="007B4360">
          <w:rPr>
            <w:rStyle w:val="Hyperlink"/>
            <w:noProof/>
          </w:rPr>
          <w:instrText xml:space="preserve"> </w:instrText>
        </w:r>
        <w:r w:rsidR="00AF1199" w:rsidRPr="007B4360">
          <w:rPr>
            <w:rStyle w:val="Hyperlink"/>
            <w:noProof/>
          </w:rPr>
        </w:r>
        <w:r w:rsidR="00AF1199" w:rsidRPr="007B4360">
          <w:rPr>
            <w:rStyle w:val="Hyperlink"/>
            <w:noProof/>
          </w:rPr>
          <w:fldChar w:fldCharType="separate"/>
        </w:r>
        <w:r w:rsidR="00AF1199" w:rsidRPr="007B4360">
          <w:rPr>
            <w:rStyle w:val="Hyperlink"/>
            <w:noProof/>
          </w:rPr>
          <w:t>Összefoglaló</w:t>
        </w:r>
        <w:r w:rsidR="00AF1199">
          <w:rPr>
            <w:noProof/>
            <w:webHidden/>
          </w:rPr>
          <w:tab/>
        </w:r>
        <w:r w:rsidR="00AF1199">
          <w:rPr>
            <w:noProof/>
            <w:webHidden/>
          </w:rPr>
          <w:fldChar w:fldCharType="begin"/>
        </w:r>
        <w:r w:rsidR="00AF1199">
          <w:rPr>
            <w:noProof/>
            <w:webHidden/>
          </w:rPr>
          <w:instrText xml:space="preserve"> PAGEREF _Toc90385654 \h </w:instrText>
        </w:r>
        <w:r w:rsidR="00AF1199">
          <w:rPr>
            <w:noProof/>
            <w:webHidden/>
          </w:rPr>
        </w:r>
      </w:ins>
      <w:r w:rsidR="00AF1199">
        <w:rPr>
          <w:noProof/>
          <w:webHidden/>
        </w:rPr>
        <w:fldChar w:fldCharType="separate"/>
      </w:r>
      <w:ins w:id="7" w:author="Szalkai Krisztián Farkas" w:date="2021-12-14T14:51:00Z">
        <w:r w:rsidR="00A427C2">
          <w:rPr>
            <w:noProof/>
            <w:webHidden/>
          </w:rPr>
          <w:t>6</w:t>
        </w:r>
      </w:ins>
      <w:ins w:id="8" w:author="Szalkai Krisztián Farkas" w:date="2021-12-14T14:47:00Z">
        <w:r w:rsidR="00AF1199">
          <w:rPr>
            <w:noProof/>
            <w:webHidden/>
          </w:rPr>
          <w:fldChar w:fldCharType="end"/>
        </w:r>
        <w:r w:rsidR="00AF1199" w:rsidRPr="007B4360">
          <w:rPr>
            <w:rStyle w:val="Hyperlink"/>
            <w:noProof/>
          </w:rPr>
          <w:fldChar w:fldCharType="end"/>
        </w:r>
      </w:ins>
    </w:p>
    <w:p w14:paraId="08BCC20E" w14:textId="2CB8C7A7" w:rsidR="00AF1199" w:rsidRDefault="00AF1199">
      <w:pPr>
        <w:pStyle w:val="TOC1"/>
        <w:rPr>
          <w:ins w:id="9" w:author="Szalkai Krisztián Farkas" w:date="2021-12-14T14:47:00Z"/>
          <w:rFonts w:asciiTheme="minorHAnsi" w:eastAsiaTheme="minorEastAsia" w:hAnsiTheme="minorHAnsi" w:cstheme="minorBidi"/>
          <w:b w:val="0"/>
          <w:noProof/>
          <w:sz w:val="22"/>
          <w:szCs w:val="22"/>
          <w:lang w:val="en-US"/>
        </w:rPr>
      </w:pPr>
      <w:ins w:id="10"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"_Toc90385655"</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lang w:val="en-US"/>
          </w:rPr>
          <w:t>Abstract</w:t>
        </w:r>
        <w:r>
          <w:rPr>
            <w:noProof/>
            <w:webHidden/>
          </w:rPr>
          <w:tab/>
        </w:r>
        <w:r>
          <w:rPr>
            <w:noProof/>
            <w:webHidden/>
          </w:rPr>
          <w:fldChar w:fldCharType="begin"/>
        </w:r>
        <w:r>
          <w:rPr>
            <w:noProof/>
            <w:webHidden/>
          </w:rPr>
          <w:instrText xml:space="preserve"> PAGEREF _Toc90385655 \h </w:instrText>
        </w:r>
        <w:r>
          <w:rPr>
            <w:noProof/>
            <w:webHidden/>
          </w:rPr>
        </w:r>
      </w:ins>
      <w:r>
        <w:rPr>
          <w:noProof/>
          <w:webHidden/>
        </w:rPr>
        <w:fldChar w:fldCharType="separate"/>
      </w:r>
      <w:ins w:id="11" w:author="Szalkai Krisztián Farkas" w:date="2021-12-14T14:51:00Z">
        <w:r w:rsidR="00A427C2">
          <w:rPr>
            <w:noProof/>
            <w:webHidden/>
          </w:rPr>
          <w:t>7</w:t>
        </w:r>
      </w:ins>
      <w:ins w:id="12" w:author="Szalkai Krisztián Farkas" w:date="2021-12-14T14:47:00Z">
        <w:r>
          <w:rPr>
            <w:noProof/>
            <w:webHidden/>
          </w:rPr>
          <w:fldChar w:fldCharType="end"/>
        </w:r>
        <w:r w:rsidRPr="007B4360">
          <w:rPr>
            <w:rStyle w:val="Hyperlink"/>
            <w:noProof/>
          </w:rPr>
          <w:fldChar w:fldCharType="end"/>
        </w:r>
      </w:ins>
    </w:p>
    <w:p w14:paraId="4C6D4729" w14:textId="157B8A6C" w:rsidR="00AF1199" w:rsidRDefault="00AF1199">
      <w:pPr>
        <w:pStyle w:val="TOC1"/>
        <w:rPr>
          <w:ins w:id="13" w:author="Szalkai Krisztián Farkas" w:date="2021-12-14T14:47:00Z"/>
          <w:rFonts w:asciiTheme="minorHAnsi" w:eastAsiaTheme="minorEastAsia" w:hAnsiTheme="minorHAnsi" w:cstheme="minorBidi"/>
          <w:b w:val="0"/>
          <w:noProof/>
          <w:sz w:val="22"/>
          <w:szCs w:val="22"/>
          <w:lang w:val="en-US"/>
        </w:rPr>
      </w:pPr>
      <w:ins w:id="14"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"_Toc90385656"</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1 Bevezetés</w:t>
        </w:r>
        <w:r>
          <w:rPr>
            <w:noProof/>
            <w:webHidden/>
          </w:rPr>
          <w:tab/>
        </w:r>
        <w:r>
          <w:rPr>
            <w:noProof/>
            <w:webHidden/>
          </w:rPr>
          <w:fldChar w:fldCharType="begin"/>
        </w:r>
        <w:r>
          <w:rPr>
            <w:noProof/>
            <w:webHidden/>
          </w:rPr>
          <w:instrText xml:space="preserve"> PAGEREF _Toc90385656 \h </w:instrText>
        </w:r>
        <w:r>
          <w:rPr>
            <w:noProof/>
            <w:webHidden/>
          </w:rPr>
        </w:r>
      </w:ins>
      <w:r>
        <w:rPr>
          <w:noProof/>
          <w:webHidden/>
        </w:rPr>
        <w:fldChar w:fldCharType="separate"/>
      </w:r>
      <w:ins w:id="15" w:author="Szalkai Krisztián Farkas" w:date="2021-12-14T14:51:00Z">
        <w:r w:rsidR="00A427C2">
          <w:rPr>
            <w:noProof/>
            <w:webHidden/>
          </w:rPr>
          <w:t>8</w:t>
        </w:r>
      </w:ins>
      <w:ins w:id="16" w:author="Szalkai Krisztián Farkas" w:date="2021-12-14T14:47:00Z">
        <w:r>
          <w:rPr>
            <w:noProof/>
            <w:webHidden/>
          </w:rPr>
          <w:fldChar w:fldCharType="end"/>
        </w:r>
        <w:r w:rsidRPr="007B4360">
          <w:rPr>
            <w:rStyle w:val="Hyperlink"/>
            <w:noProof/>
          </w:rPr>
          <w:fldChar w:fldCharType="end"/>
        </w:r>
      </w:ins>
    </w:p>
    <w:p w14:paraId="174FDE74" w14:textId="4907B549" w:rsidR="00AF1199" w:rsidRDefault="00AF1199">
      <w:pPr>
        <w:pStyle w:val="TOC2"/>
        <w:tabs>
          <w:tab w:val="right" w:leader="dot" w:pos="8494"/>
        </w:tabs>
        <w:rPr>
          <w:ins w:id="17" w:author="Szalkai Krisztián Farkas" w:date="2021-12-14T14:47:00Z"/>
          <w:rFonts w:asciiTheme="minorHAnsi" w:eastAsiaTheme="minorEastAsia" w:hAnsiTheme="minorHAnsi" w:cstheme="minorBidi"/>
          <w:noProof/>
          <w:sz w:val="22"/>
          <w:szCs w:val="22"/>
          <w:lang w:val="en-US"/>
        </w:rPr>
      </w:pPr>
      <w:ins w:id="18"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"_Toc90385657"</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1.1 A téma</w:t>
        </w:r>
        <w:r>
          <w:rPr>
            <w:noProof/>
            <w:webHidden/>
          </w:rPr>
          <w:tab/>
        </w:r>
        <w:r>
          <w:rPr>
            <w:noProof/>
            <w:webHidden/>
          </w:rPr>
          <w:fldChar w:fldCharType="begin"/>
        </w:r>
        <w:r>
          <w:rPr>
            <w:noProof/>
            <w:webHidden/>
          </w:rPr>
          <w:instrText xml:space="preserve"> PAGEREF _Toc90385657 \h </w:instrText>
        </w:r>
        <w:r>
          <w:rPr>
            <w:noProof/>
            <w:webHidden/>
          </w:rPr>
        </w:r>
      </w:ins>
      <w:r>
        <w:rPr>
          <w:noProof/>
          <w:webHidden/>
        </w:rPr>
        <w:fldChar w:fldCharType="separate"/>
      </w:r>
      <w:ins w:id="19" w:author="Szalkai Krisztián Farkas" w:date="2021-12-14T14:51:00Z">
        <w:r w:rsidR="00A427C2">
          <w:rPr>
            <w:noProof/>
            <w:webHidden/>
          </w:rPr>
          <w:t>8</w:t>
        </w:r>
      </w:ins>
      <w:ins w:id="20" w:author="Szalkai Krisztián Farkas" w:date="2021-12-14T14:47:00Z">
        <w:r>
          <w:rPr>
            <w:noProof/>
            <w:webHidden/>
          </w:rPr>
          <w:fldChar w:fldCharType="end"/>
        </w:r>
        <w:r w:rsidRPr="007B4360">
          <w:rPr>
            <w:rStyle w:val="Hyperlink"/>
            <w:noProof/>
          </w:rPr>
          <w:fldChar w:fldCharType="end"/>
        </w:r>
      </w:ins>
    </w:p>
    <w:p w14:paraId="6E15CF2C" w14:textId="0F1E0671" w:rsidR="00AF1199" w:rsidRDefault="00AF1199">
      <w:pPr>
        <w:pStyle w:val="TOC2"/>
        <w:tabs>
          <w:tab w:val="right" w:leader="dot" w:pos="8494"/>
        </w:tabs>
        <w:rPr>
          <w:ins w:id="21" w:author="Szalkai Krisztián Farkas" w:date="2021-12-14T14:47:00Z"/>
          <w:rFonts w:asciiTheme="minorHAnsi" w:eastAsiaTheme="minorEastAsia" w:hAnsiTheme="minorHAnsi" w:cstheme="minorBidi"/>
          <w:noProof/>
          <w:sz w:val="22"/>
          <w:szCs w:val="22"/>
          <w:lang w:val="en-US"/>
        </w:rPr>
      </w:pPr>
      <w:ins w:id="22"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"_Toc90385658"</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1.2 A választott platformok</w:t>
        </w:r>
        <w:r>
          <w:rPr>
            <w:noProof/>
            <w:webHidden/>
          </w:rPr>
          <w:tab/>
        </w:r>
        <w:r>
          <w:rPr>
            <w:noProof/>
            <w:webHidden/>
          </w:rPr>
          <w:fldChar w:fldCharType="begin"/>
        </w:r>
        <w:r>
          <w:rPr>
            <w:noProof/>
            <w:webHidden/>
          </w:rPr>
          <w:instrText xml:space="preserve"> PAGEREF _Toc90385658 \h </w:instrText>
        </w:r>
        <w:r>
          <w:rPr>
            <w:noProof/>
            <w:webHidden/>
          </w:rPr>
        </w:r>
      </w:ins>
      <w:r>
        <w:rPr>
          <w:noProof/>
          <w:webHidden/>
        </w:rPr>
        <w:fldChar w:fldCharType="separate"/>
      </w:r>
      <w:ins w:id="23" w:author="Szalkai Krisztián Farkas" w:date="2021-12-14T14:51:00Z">
        <w:r w:rsidR="00A427C2">
          <w:rPr>
            <w:noProof/>
            <w:webHidden/>
          </w:rPr>
          <w:t>8</w:t>
        </w:r>
      </w:ins>
      <w:ins w:id="24" w:author="Szalkai Krisztián Farkas" w:date="2021-12-14T14:47:00Z">
        <w:r>
          <w:rPr>
            <w:noProof/>
            <w:webHidden/>
          </w:rPr>
          <w:fldChar w:fldCharType="end"/>
        </w:r>
        <w:r w:rsidRPr="007B4360">
          <w:rPr>
            <w:rStyle w:val="Hyperlink"/>
            <w:noProof/>
          </w:rPr>
          <w:fldChar w:fldCharType="end"/>
        </w:r>
      </w:ins>
    </w:p>
    <w:p w14:paraId="55B9AC51" w14:textId="5BFD7337" w:rsidR="00AF1199" w:rsidRDefault="00AF1199">
      <w:pPr>
        <w:pStyle w:val="TOC2"/>
        <w:tabs>
          <w:tab w:val="right" w:leader="dot" w:pos="8494"/>
        </w:tabs>
        <w:rPr>
          <w:ins w:id="25" w:author="Szalkai Krisztián Farkas" w:date="2021-12-14T14:47:00Z"/>
          <w:rFonts w:asciiTheme="minorHAnsi" w:eastAsiaTheme="minorEastAsia" w:hAnsiTheme="minorHAnsi" w:cstheme="minorBidi"/>
          <w:noProof/>
          <w:sz w:val="22"/>
          <w:szCs w:val="22"/>
          <w:lang w:val="en-US"/>
        </w:rPr>
      </w:pPr>
      <w:ins w:id="26"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"_Toc90385659"</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1.3 A dokumentum felépítése</w:t>
        </w:r>
        <w:r>
          <w:rPr>
            <w:noProof/>
            <w:webHidden/>
          </w:rPr>
          <w:tab/>
        </w:r>
        <w:r>
          <w:rPr>
            <w:noProof/>
            <w:webHidden/>
          </w:rPr>
          <w:fldChar w:fldCharType="begin"/>
        </w:r>
        <w:r>
          <w:rPr>
            <w:noProof/>
            <w:webHidden/>
          </w:rPr>
          <w:instrText xml:space="preserve"> PAGEREF _Toc90385659 \h </w:instrText>
        </w:r>
        <w:r>
          <w:rPr>
            <w:noProof/>
            <w:webHidden/>
          </w:rPr>
        </w:r>
      </w:ins>
      <w:r>
        <w:rPr>
          <w:noProof/>
          <w:webHidden/>
        </w:rPr>
        <w:fldChar w:fldCharType="separate"/>
      </w:r>
      <w:ins w:id="27" w:author="Szalkai Krisztián Farkas" w:date="2021-12-14T14:51:00Z">
        <w:r w:rsidR="00A427C2">
          <w:rPr>
            <w:noProof/>
            <w:webHidden/>
          </w:rPr>
          <w:t>8</w:t>
        </w:r>
      </w:ins>
      <w:ins w:id="28" w:author="Szalkai Krisztián Farkas" w:date="2021-12-14T14:47:00Z">
        <w:r>
          <w:rPr>
            <w:noProof/>
            <w:webHidden/>
          </w:rPr>
          <w:fldChar w:fldCharType="end"/>
        </w:r>
        <w:r w:rsidRPr="007B4360">
          <w:rPr>
            <w:rStyle w:val="Hyperlink"/>
            <w:noProof/>
          </w:rPr>
          <w:fldChar w:fldCharType="end"/>
        </w:r>
      </w:ins>
    </w:p>
    <w:p w14:paraId="4F147777" w14:textId="3C0E42F5" w:rsidR="00AF1199" w:rsidRDefault="00AF1199">
      <w:pPr>
        <w:pStyle w:val="TOC1"/>
        <w:rPr>
          <w:ins w:id="29" w:author="Szalkai Krisztián Farkas" w:date="2021-12-14T14:47:00Z"/>
          <w:rFonts w:asciiTheme="minorHAnsi" w:eastAsiaTheme="minorEastAsia" w:hAnsiTheme="minorHAnsi" w:cstheme="minorBidi"/>
          <w:b w:val="0"/>
          <w:noProof/>
          <w:sz w:val="22"/>
          <w:szCs w:val="22"/>
          <w:lang w:val="en-US"/>
        </w:rPr>
      </w:pPr>
      <w:ins w:id="30"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"_Toc90385660"</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 Technológiák</w:t>
        </w:r>
        <w:r>
          <w:rPr>
            <w:noProof/>
            <w:webHidden/>
          </w:rPr>
          <w:tab/>
        </w:r>
        <w:r>
          <w:rPr>
            <w:noProof/>
            <w:webHidden/>
          </w:rPr>
          <w:fldChar w:fldCharType="begin"/>
        </w:r>
        <w:r>
          <w:rPr>
            <w:noProof/>
            <w:webHidden/>
          </w:rPr>
          <w:instrText xml:space="preserve"> PAGEREF _Toc90385660 \h </w:instrText>
        </w:r>
        <w:r>
          <w:rPr>
            <w:noProof/>
            <w:webHidden/>
          </w:rPr>
        </w:r>
      </w:ins>
      <w:r>
        <w:rPr>
          <w:noProof/>
          <w:webHidden/>
        </w:rPr>
        <w:fldChar w:fldCharType="separate"/>
      </w:r>
      <w:ins w:id="31" w:author="Szalkai Krisztián Farkas" w:date="2021-12-14T14:51:00Z">
        <w:r w:rsidR="00A427C2">
          <w:rPr>
            <w:noProof/>
            <w:webHidden/>
          </w:rPr>
          <w:t>9</w:t>
        </w:r>
      </w:ins>
      <w:ins w:id="32" w:author="Szalkai Krisztián Farkas" w:date="2021-12-14T14:47:00Z">
        <w:r>
          <w:rPr>
            <w:noProof/>
            <w:webHidden/>
          </w:rPr>
          <w:fldChar w:fldCharType="end"/>
        </w:r>
        <w:r w:rsidRPr="007B4360">
          <w:rPr>
            <w:rStyle w:val="Hyperlink"/>
            <w:noProof/>
          </w:rPr>
          <w:fldChar w:fldCharType="end"/>
        </w:r>
      </w:ins>
    </w:p>
    <w:p w14:paraId="5F37FA7A" w14:textId="4135AC44" w:rsidR="00AF1199" w:rsidRDefault="00AF1199">
      <w:pPr>
        <w:pStyle w:val="TOC2"/>
        <w:tabs>
          <w:tab w:val="right" w:leader="dot" w:pos="8494"/>
        </w:tabs>
        <w:rPr>
          <w:ins w:id="33" w:author="Szalkai Krisztián Farkas" w:date="2021-12-14T14:47:00Z"/>
          <w:rFonts w:asciiTheme="minorHAnsi" w:eastAsiaTheme="minorEastAsia" w:hAnsiTheme="minorHAnsi" w:cstheme="minorBidi"/>
          <w:noProof/>
          <w:sz w:val="22"/>
          <w:szCs w:val="22"/>
          <w:lang w:val="en-US"/>
        </w:rPr>
      </w:pPr>
      <w:ins w:id="34"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"_Toc90385661"</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2.1 .NET Core</w:t>
        </w:r>
        <w:r>
          <w:rPr>
            <w:noProof/>
            <w:webHidden/>
          </w:rPr>
          <w:tab/>
        </w:r>
        <w:r>
          <w:rPr>
            <w:noProof/>
            <w:webHidden/>
          </w:rPr>
          <w:fldChar w:fldCharType="begin"/>
        </w:r>
        <w:r>
          <w:rPr>
            <w:noProof/>
            <w:webHidden/>
          </w:rPr>
          <w:instrText xml:space="preserve"> PAGEREF _Toc90385661 \h </w:instrText>
        </w:r>
        <w:r>
          <w:rPr>
            <w:noProof/>
            <w:webHidden/>
          </w:rPr>
        </w:r>
      </w:ins>
      <w:r>
        <w:rPr>
          <w:noProof/>
          <w:webHidden/>
        </w:rPr>
        <w:fldChar w:fldCharType="separate"/>
      </w:r>
      <w:ins w:id="35" w:author="Szalkai Krisztián Farkas" w:date="2021-12-14T14:51:00Z">
        <w:r w:rsidR="00A427C2">
          <w:rPr>
            <w:noProof/>
            <w:webHidden/>
          </w:rPr>
          <w:t>9</w:t>
        </w:r>
      </w:ins>
      <w:ins w:id="36" w:author="Szalkai Krisztián Farkas" w:date="2021-12-14T14:47:00Z">
        <w:r>
          <w:rPr>
            <w:noProof/>
            <w:webHidden/>
          </w:rPr>
          <w:fldChar w:fldCharType="end"/>
        </w:r>
        <w:r w:rsidRPr="007B4360">
          <w:rPr>
            <w:rStyle w:val="Hyperlink"/>
            <w:noProof/>
          </w:rPr>
          <w:fldChar w:fldCharType="end"/>
        </w:r>
      </w:ins>
    </w:p>
    <w:p w14:paraId="019109E5" w14:textId="035068DD" w:rsidR="00AF1199" w:rsidRDefault="00AF1199">
      <w:pPr>
        <w:pStyle w:val="TOC3"/>
        <w:tabs>
          <w:tab w:val="right" w:leader="dot" w:pos="8494"/>
        </w:tabs>
        <w:rPr>
          <w:ins w:id="37" w:author="Szalkai Krisztián Farkas" w:date="2021-12-14T14:47:00Z"/>
          <w:rFonts w:asciiTheme="minorHAnsi" w:eastAsiaTheme="minorEastAsia" w:hAnsiTheme="minorHAnsi" w:cstheme="minorBidi"/>
          <w:noProof/>
          <w:sz w:val="22"/>
          <w:szCs w:val="22"/>
          <w:lang w:val="en-US"/>
        </w:rPr>
      </w:pPr>
      <w:ins w:id="38"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"_Toc90385662"</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2.1.1 Entity Framework Core</w:t>
        </w:r>
        <w:r>
          <w:rPr>
            <w:noProof/>
            <w:webHidden/>
          </w:rPr>
          <w:tab/>
        </w:r>
        <w:r>
          <w:rPr>
            <w:noProof/>
            <w:webHidden/>
          </w:rPr>
          <w:fldChar w:fldCharType="begin"/>
        </w:r>
        <w:r>
          <w:rPr>
            <w:noProof/>
            <w:webHidden/>
          </w:rPr>
          <w:instrText xml:space="preserve"> PAGEREF _Toc90385662 \h </w:instrText>
        </w:r>
        <w:r>
          <w:rPr>
            <w:noProof/>
            <w:webHidden/>
          </w:rPr>
        </w:r>
      </w:ins>
      <w:r>
        <w:rPr>
          <w:noProof/>
          <w:webHidden/>
        </w:rPr>
        <w:fldChar w:fldCharType="separate"/>
      </w:r>
      <w:ins w:id="39" w:author="Szalkai Krisztián Farkas" w:date="2021-12-14T14:51:00Z">
        <w:r w:rsidR="00A427C2">
          <w:rPr>
            <w:noProof/>
            <w:webHidden/>
          </w:rPr>
          <w:t>9</w:t>
        </w:r>
      </w:ins>
      <w:ins w:id="40" w:author="Szalkai Krisztián Farkas" w:date="2021-12-14T14:47:00Z">
        <w:r>
          <w:rPr>
            <w:noProof/>
            <w:webHidden/>
          </w:rPr>
          <w:fldChar w:fldCharType="end"/>
        </w:r>
        <w:r w:rsidRPr="007B4360">
          <w:rPr>
            <w:rStyle w:val="Hyperlink"/>
            <w:noProof/>
          </w:rPr>
          <w:fldChar w:fldCharType="end"/>
        </w:r>
      </w:ins>
    </w:p>
    <w:p w14:paraId="34353510" w14:textId="57C153E0" w:rsidR="00AF1199" w:rsidRDefault="00AF1199">
      <w:pPr>
        <w:pStyle w:val="TOC3"/>
        <w:tabs>
          <w:tab w:val="right" w:leader="dot" w:pos="8494"/>
        </w:tabs>
        <w:rPr>
          <w:ins w:id="41" w:author="Szalkai Krisztián Farkas" w:date="2021-12-14T14:47:00Z"/>
          <w:rFonts w:asciiTheme="minorHAnsi" w:eastAsiaTheme="minorEastAsia" w:hAnsiTheme="minorHAnsi" w:cstheme="minorBidi"/>
          <w:noProof/>
          <w:sz w:val="22"/>
          <w:szCs w:val="22"/>
          <w:lang w:val="en-US"/>
        </w:rPr>
      </w:pPr>
      <w:ins w:id="42"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"_Toc90385663"</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2.1.2 AspNetCore Identity</w:t>
        </w:r>
        <w:r>
          <w:rPr>
            <w:noProof/>
            <w:webHidden/>
          </w:rPr>
          <w:tab/>
        </w:r>
        <w:r>
          <w:rPr>
            <w:noProof/>
            <w:webHidden/>
          </w:rPr>
          <w:fldChar w:fldCharType="begin"/>
        </w:r>
        <w:r>
          <w:rPr>
            <w:noProof/>
            <w:webHidden/>
          </w:rPr>
          <w:instrText xml:space="preserve"> PAGEREF _Toc90385663 \h </w:instrText>
        </w:r>
        <w:r>
          <w:rPr>
            <w:noProof/>
            <w:webHidden/>
          </w:rPr>
        </w:r>
      </w:ins>
      <w:r>
        <w:rPr>
          <w:noProof/>
          <w:webHidden/>
        </w:rPr>
        <w:fldChar w:fldCharType="separate"/>
      </w:r>
      <w:ins w:id="43" w:author="Szalkai Krisztián Farkas" w:date="2021-12-14T14:51:00Z">
        <w:r w:rsidR="00A427C2">
          <w:rPr>
            <w:noProof/>
            <w:webHidden/>
          </w:rPr>
          <w:t>10</w:t>
        </w:r>
      </w:ins>
      <w:ins w:id="44" w:author="Szalkai Krisztián Farkas" w:date="2021-12-14T14:47:00Z">
        <w:r>
          <w:rPr>
            <w:noProof/>
            <w:webHidden/>
          </w:rPr>
          <w:fldChar w:fldCharType="end"/>
        </w:r>
        <w:r w:rsidRPr="007B4360">
          <w:rPr>
            <w:rStyle w:val="Hyperlink"/>
            <w:noProof/>
          </w:rPr>
          <w:fldChar w:fldCharType="end"/>
        </w:r>
      </w:ins>
    </w:p>
    <w:p w14:paraId="78417A5B" w14:textId="6C6F3EF4" w:rsidR="00AF1199" w:rsidRDefault="00AF1199">
      <w:pPr>
        <w:pStyle w:val="TOC3"/>
        <w:tabs>
          <w:tab w:val="right" w:leader="dot" w:pos="8494"/>
        </w:tabs>
        <w:rPr>
          <w:ins w:id="45" w:author="Szalkai Krisztián Farkas" w:date="2021-12-14T14:47:00Z"/>
          <w:rFonts w:asciiTheme="minorHAnsi" w:eastAsiaTheme="minorEastAsia" w:hAnsiTheme="minorHAnsi" w:cstheme="minorBidi"/>
          <w:noProof/>
          <w:sz w:val="22"/>
          <w:szCs w:val="22"/>
          <w:lang w:val="en-US"/>
        </w:rPr>
      </w:pPr>
      <w:ins w:id="46"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"_Toc90385664"</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2.1.3 Swashbuckle</w:t>
        </w:r>
        <w:r>
          <w:rPr>
            <w:noProof/>
            <w:webHidden/>
          </w:rPr>
          <w:tab/>
        </w:r>
        <w:r>
          <w:rPr>
            <w:noProof/>
            <w:webHidden/>
          </w:rPr>
          <w:fldChar w:fldCharType="begin"/>
        </w:r>
        <w:r>
          <w:rPr>
            <w:noProof/>
            <w:webHidden/>
          </w:rPr>
          <w:instrText xml:space="preserve"> PAGEREF _Toc90385664 \h </w:instrText>
        </w:r>
        <w:r>
          <w:rPr>
            <w:noProof/>
            <w:webHidden/>
          </w:rPr>
        </w:r>
      </w:ins>
      <w:r>
        <w:rPr>
          <w:noProof/>
          <w:webHidden/>
        </w:rPr>
        <w:fldChar w:fldCharType="separate"/>
      </w:r>
      <w:ins w:id="47" w:author="Szalkai Krisztián Farkas" w:date="2021-12-14T14:51:00Z">
        <w:r w:rsidR="00A427C2">
          <w:rPr>
            <w:noProof/>
            <w:webHidden/>
          </w:rPr>
          <w:t>10</w:t>
        </w:r>
      </w:ins>
      <w:ins w:id="48" w:author="Szalkai Krisztián Farkas" w:date="2021-12-14T14:47:00Z">
        <w:r>
          <w:rPr>
            <w:noProof/>
            <w:webHidden/>
          </w:rPr>
          <w:fldChar w:fldCharType="end"/>
        </w:r>
        <w:r w:rsidRPr="007B4360">
          <w:rPr>
            <w:rStyle w:val="Hyperlink"/>
            <w:noProof/>
          </w:rPr>
          <w:fldChar w:fldCharType="end"/>
        </w:r>
      </w:ins>
    </w:p>
    <w:p w14:paraId="02FFEEB5" w14:textId="5A2E365C" w:rsidR="00AF1199" w:rsidRDefault="00AF1199">
      <w:pPr>
        <w:pStyle w:val="TOC3"/>
        <w:tabs>
          <w:tab w:val="right" w:leader="dot" w:pos="8494"/>
        </w:tabs>
        <w:rPr>
          <w:ins w:id="49" w:author="Szalkai Krisztián Farkas" w:date="2021-12-14T14:47:00Z"/>
          <w:rFonts w:asciiTheme="minorHAnsi" w:eastAsiaTheme="minorEastAsia" w:hAnsiTheme="minorHAnsi" w:cstheme="minorBidi"/>
          <w:noProof/>
          <w:sz w:val="22"/>
          <w:szCs w:val="22"/>
          <w:lang w:val="en-US"/>
        </w:rPr>
      </w:pPr>
      <w:ins w:id="50"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"_Toc90385665"</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2.1.4 Barion Client</w:t>
        </w:r>
        <w:r>
          <w:rPr>
            <w:noProof/>
            <w:webHidden/>
          </w:rPr>
          <w:tab/>
        </w:r>
        <w:r>
          <w:rPr>
            <w:noProof/>
            <w:webHidden/>
          </w:rPr>
          <w:fldChar w:fldCharType="begin"/>
        </w:r>
        <w:r>
          <w:rPr>
            <w:noProof/>
            <w:webHidden/>
          </w:rPr>
          <w:instrText xml:space="preserve"> PAGEREF _Toc90385665 \h </w:instrText>
        </w:r>
        <w:r>
          <w:rPr>
            <w:noProof/>
            <w:webHidden/>
          </w:rPr>
        </w:r>
      </w:ins>
      <w:r>
        <w:rPr>
          <w:noProof/>
          <w:webHidden/>
        </w:rPr>
        <w:fldChar w:fldCharType="separate"/>
      </w:r>
      <w:ins w:id="51" w:author="Szalkai Krisztián Farkas" w:date="2021-12-14T14:51:00Z">
        <w:r w:rsidR="00A427C2">
          <w:rPr>
            <w:noProof/>
            <w:webHidden/>
          </w:rPr>
          <w:t>10</w:t>
        </w:r>
      </w:ins>
      <w:ins w:id="52" w:author="Szalkai Krisztián Farkas" w:date="2021-12-14T14:47:00Z">
        <w:r>
          <w:rPr>
            <w:noProof/>
            <w:webHidden/>
          </w:rPr>
          <w:fldChar w:fldCharType="end"/>
        </w:r>
        <w:r w:rsidRPr="007B4360">
          <w:rPr>
            <w:rStyle w:val="Hyperlink"/>
            <w:noProof/>
          </w:rPr>
          <w:fldChar w:fldCharType="end"/>
        </w:r>
      </w:ins>
    </w:p>
    <w:p w14:paraId="2F75585E" w14:textId="206415C4" w:rsidR="00AF1199" w:rsidRDefault="00AF1199">
      <w:pPr>
        <w:pStyle w:val="TOC3"/>
        <w:tabs>
          <w:tab w:val="right" w:leader="dot" w:pos="8494"/>
        </w:tabs>
        <w:rPr>
          <w:ins w:id="53" w:author="Szalkai Krisztián Farkas" w:date="2021-12-14T14:47:00Z"/>
          <w:rFonts w:asciiTheme="minorHAnsi" w:eastAsiaTheme="minorEastAsia" w:hAnsiTheme="minorHAnsi" w:cstheme="minorBidi"/>
          <w:noProof/>
          <w:sz w:val="22"/>
          <w:szCs w:val="22"/>
          <w:lang w:val="en-US"/>
        </w:rPr>
      </w:pPr>
      <w:ins w:id="54"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"_Toc90385666"</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2.1.5 ASP.NET Core SpaServices</w:t>
        </w:r>
        <w:r>
          <w:rPr>
            <w:noProof/>
            <w:webHidden/>
          </w:rPr>
          <w:tab/>
        </w:r>
        <w:r>
          <w:rPr>
            <w:noProof/>
            <w:webHidden/>
          </w:rPr>
          <w:fldChar w:fldCharType="begin"/>
        </w:r>
        <w:r>
          <w:rPr>
            <w:noProof/>
            <w:webHidden/>
          </w:rPr>
          <w:instrText xml:space="preserve"> PAGEREF _Toc90385666 \h </w:instrText>
        </w:r>
        <w:r>
          <w:rPr>
            <w:noProof/>
            <w:webHidden/>
          </w:rPr>
        </w:r>
      </w:ins>
      <w:r>
        <w:rPr>
          <w:noProof/>
          <w:webHidden/>
        </w:rPr>
        <w:fldChar w:fldCharType="separate"/>
      </w:r>
      <w:ins w:id="55" w:author="Szalkai Krisztián Farkas" w:date="2021-12-14T14:51:00Z">
        <w:r w:rsidR="00A427C2">
          <w:rPr>
            <w:noProof/>
            <w:webHidden/>
          </w:rPr>
          <w:t>10</w:t>
        </w:r>
      </w:ins>
      <w:ins w:id="56" w:author="Szalkai Krisztián Farkas" w:date="2021-12-14T14:47:00Z">
        <w:r>
          <w:rPr>
            <w:noProof/>
            <w:webHidden/>
          </w:rPr>
          <w:fldChar w:fldCharType="end"/>
        </w:r>
        <w:r w:rsidRPr="007B4360">
          <w:rPr>
            <w:rStyle w:val="Hyperlink"/>
            <w:noProof/>
          </w:rPr>
          <w:fldChar w:fldCharType="end"/>
        </w:r>
      </w:ins>
    </w:p>
    <w:p w14:paraId="43CBD3FC" w14:textId="34E06F81" w:rsidR="00AF1199" w:rsidRDefault="00AF1199">
      <w:pPr>
        <w:pStyle w:val="TOC2"/>
        <w:tabs>
          <w:tab w:val="right" w:leader="dot" w:pos="8494"/>
        </w:tabs>
        <w:rPr>
          <w:ins w:id="57" w:author="Szalkai Krisztián Farkas" w:date="2021-12-14T14:47:00Z"/>
          <w:rFonts w:asciiTheme="minorHAnsi" w:eastAsiaTheme="minorEastAsia" w:hAnsiTheme="minorHAnsi" w:cstheme="minorBidi"/>
          <w:noProof/>
          <w:sz w:val="22"/>
          <w:szCs w:val="22"/>
          <w:lang w:val="en-US"/>
        </w:rPr>
      </w:pPr>
      <w:ins w:id="58"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"_Toc90385667"</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2.2 React</w:t>
        </w:r>
        <w:r>
          <w:rPr>
            <w:noProof/>
            <w:webHidden/>
          </w:rPr>
          <w:tab/>
        </w:r>
        <w:r>
          <w:rPr>
            <w:noProof/>
            <w:webHidden/>
          </w:rPr>
          <w:fldChar w:fldCharType="begin"/>
        </w:r>
        <w:r>
          <w:rPr>
            <w:noProof/>
            <w:webHidden/>
          </w:rPr>
          <w:instrText xml:space="preserve"> PAGEREF _Toc90385667 \h </w:instrText>
        </w:r>
        <w:r>
          <w:rPr>
            <w:noProof/>
            <w:webHidden/>
          </w:rPr>
        </w:r>
      </w:ins>
      <w:r>
        <w:rPr>
          <w:noProof/>
          <w:webHidden/>
        </w:rPr>
        <w:fldChar w:fldCharType="separate"/>
      </w:r>
      <w:ins w:id="59" w:author="Szalkai Krisztián Farkas" w:date="2021-12-14T14:51:00Z">
        <w:r w:rsidR="00A427C2">
          <w:rPr>
            <w:noProof/>
            <w:webHidden/>
          </w:rPr>
          <w:t>11</w:t>
        </w:r>
      </w:ins>
      <w:ins w:id="60" w:author="Szalkai Krisztián Farkas" w:date="2021-12-14T14:47:00Z">
        <w:r>
          <w:rPr>
            <w:noProof/>
            <w:webHidden/>
          </w:rPr>
          <w:fldChar w:fldCharType="end"/>
        </w:r>
        <w:r w:rsidRPr="007B4360">
          <w:rPr>
            <w:rStyle w:val="Hyperlink"/>
            <w:noProof/>
          </w:rPr>
          <w:fldChar w:fldCharType="end"/>
        </w:r>
      </w:ins>
    </w:p>
    <w:p w14:paraId="7D90401D" w14:textId="43D0E852" w:rsidR="00AF1199" w:rsidRDefault="00AF1199">
      <w:pPr>
        <w:pStyle w:val="TOC3"/>
        <w:tabs>
          <w:tab w:val="right" w:leader="dot" w:pos="8494"/>
        </w:tabs>
        <w:rPr>
          <w:ins w:id="61" w:author="Szalkai Krisztián Farkas" w:date="2021-12-14T14:47:00Z"/>
          <w:rFonts w:asciiTheme="minorHAnsi" w:eastAsiaTheme="minorEastAsia" w:hAnsiTheme="minorHAnsi" w:cstheme="minorBidi"/>
          <w:noProof/>
          <w:sz w:val="22"/>
          <w:szCs w:val="22"/>
          <w:lang w:val="en-US"/>
        </w:rPr>
      </w:pPr>
      <w:ins w:id="62"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"_Toc90385668"</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2.2.1 React router</w:t>
        </w:r>
        <w:r>
          <w:rPr>
            <w:noProof/>
            <w:webHidden/>
          </w:rPr>
          <w:tab/>
        </w:r>
        <w:r>
          <w:rPr>
            <w:noProof/>
            <w:webHidden/>
          </w:rPr>
          <w:fldChar w:fldCharType="begin"/>
        </w:r>
        <w:r>
          <w:rPr>
            <w:noProof/>
            <w:webHidden/>
          </w:rPr>
          <w:instrText xml:space="preserve"> PAGEREF _Toc90385668 \h </w:instrText>
        </w:r>
        <w:r>
          <w:rPr>
            <w:noProof/>
            <w:webHidden/>
          </w:rPr>
        </w:r>
      </w:ins>
      <w:r>
        <w:rPr>
          <w:noProof/>
          <w:webHidden/>
        </w:rPr>
        <w:fldChar w:fldCharType="separate"/>
      </w:r>
      <w:ins w:id="63" w:author="Szalkai Krisztián Farkas" w:date="2021-12-14T14:51:00Z">
        <w:r w:rsidR="00A427C2">
          <w:rPr>
            <w:noProof/>
            <w:webHidden/>
          </w:rPr>
          <w:t>12</w:t>
        </w:r>
      </w:ins>
      <w:ins w:id="64" w:author="Szalkai Krisztián Farkas" w:date="2021-12-14T14:47:00Z">
        <w:r>
          <w:rPr>
            <w:noProof/>
            <w:webHidden/>
          </w:rPr>
          <w:fldChar w:fldCharType="end"/>
        </w:r>
        <w:r w:rsidRPr="007B4360">
          <w:rPr>
            <w:rStyle w:val="Hyperlink"/>
            <w:noProof/>
          </w:rPr>
          <w:fldChar w:fldCharType="end"/>
        </w:r>
      </w:ins>
    </w:p>
    <w:p w14:paraId="21F88303" w14:textId="41F1C3B6" w:rsidR="00AF1199" w:rsidRDefault="00AF1199">
      <w:pPr>
        <w:pStyle w:val="TOC3"/>
        <w:tabs>
          <w:tab w:val="right" w:leader="dot" w:pos="8494"/>
        </w:tabs>
        <w:rPr>
          <w:ins w:id="65" w:author="Szalkai Krisztián Farkas" w:date="2021-12-14T14:47:00Z"/>
          <w:rFonts w:asciiTheme="minorHAnsi" w:eastAsiaTheme="minorEastAsia" w:hAnsiTheme="minorHAnsi" w:cstheme="minorBidi"/>
          <w:noProof/>
          <w:sz w:val="22"/>
          <w:szCs w:val="22"/>
          <w:lang w:val="en-US"/>
        </w:rPr>
      </w:pPr>
      <w:ins w:id="66"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"_Toc90385669"</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2.2.2 Material UI</w:t>
        </w:r>
        <w:r>
          <w:rPr>
            <w:noProof/>
            <w:webHidden/>
          </w:rPr>
          <w:tab/>
        </w:r>
        <w:r>
          <w:rPr>
            <w:noProof/>
            <w:webHidden/>
          </w:rPr>
          <w:fldChar w:fldCharType="begin"/>
        </w:r>
        <w:r>
          <w:rPr>
            <w:noProof/>
            <w:webHidden/>
          </w:rPr>
          <w:instrText xml:space="preserve"> PAGEREF _Toc90385669 \h </w:instrText>
        </w:r>
        <w:r>
          <w:rPr>
            <w:noProof/>
            <w:webHidden/>
          </w:rPr>
        </w:r>
      </w:ins>
      <w:r>
        <w:rPr>
          <w:noProof/>
          <w:webHidden/>
        </w:rPr>
        <w:fldChar w:fldCharType="separate"/>
      </w:r>
      <w:ins w:id="67" w:author="Szalkai Krisztián Farkas" w:date="2021-12-14T14:51:00Z">
        <w:r w:rsidR="00A427C2">
          <w:rPr>
            <w:noProof/>
            <w:webHidden/>
          </w:rPr>
          <w:t>13</w:t>
        </w:r>
      </w:ins>
      <w:ins w:id="68" w:author="Szalkai Krisztián Farkas" w:date="2021-12-14T14:47:00Z">
        <w:r>
          <w:rPr>
            <w:noProof/>
            <w:webHidden/>
          </w:rPr>
          <w:fldChar w:fldCharType="end"/>
        </w:r>
        <w:r w:rsidRPr="007B4360">
          <w:rPr>
            <w:rStyle w:val="Hyperlink"/>
            <w:noProof/>
          </w:rPr>
          <w:fldChar w:fldCharType="end"/>
        </w:r>
      </w:ins>
    </w:p>
    <w:p w14:paraId="55C6C1E9" w14:textId="2D19B2D5" w:rsidR="00AF1199" w:rsidRDefault="00AF1199">
      <w:pPr>
        <w:pStyle w:val="TOC3"/>
        <w:tabs>
          <w:tab w:val="right" w:leader="dot" w:pos="8494"/>
        </w:tabs>
        <w:rPr>
          <w:ins w:id="69" w:author="Szalkai Krisztián Farkas" w:date="2021-12-14T14:47:00Z"/>
          <w:rFonts w:asciiTheme="minorHAnsi" w:eastAsiaTheme="minorEastAsia" w:hAnsiTheme="minorHAnsi" w:cstheme="minorBidi"/>
          <w:noProof/>
          <w:sz w:val="22"/>
          <w:szCs w:val="22"/>
          <w:lang w:val="en-US"/>
        </w:rPr>
      </w:pPr>
      <w:ins w:id="70"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"_Toc90385670"</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2.2.3 Axios</w:t>
        </w:r>
        <w:r>
          <w:rPr>
            <w:noProof/>
            <w:webHidden/>
          </w:rPr>
          <w:tab/>
        </w:r>
        <w:r>
          <w:rPr>
            <w:noProof/>
            <w:webHidden/>
          </w:rPr>
          <w:fldChar w:fldCharType="begin"/>
        </w:r>
        <w:r>
          <w:rPr>
            <w:noProof/>
            <w:webHidden/>
          </w:rPr>
          <w:instrText xml:space="preserve"> PAGEREF _Toc90385670 \h </w:instrText>
        </w:r>
        <w:r>
          <w:rPr>
            <w:noProof/>
            <w:webHidden/>
          </w:rPr>
        </w:r>
      </w:ins>
      <w:r>
        <w:rPr>
          <w:noProof/>
          <w:webHidden/>
        </w:rPr>
        <w:fldChar w:fldCharType="separate"/>
      </w:r>
      <w:ins w:id="71" w:author="Szalkai Krisztián Farkas" w:date="2021-12-14T14:51:00Z">
        <w:r w:rsidR="00A427C2">
          <w:rPr>
            <w:noProof/>
            <w:webHidden/>
          </w:rPr>
          <w:t>13</w:t>
        </w:r>
      </w:ins>
      <w:ins w:id="72" w:author="Szalkai Krisztián Farkas" w:date="2021-12-14T14:47:00Z">
        <w:r>
          <w:rPr>
            <w:noProof/>
            <w:webHidden/>
          </w:rPr>
          <w:fldChar w:fldCharType="end"/>
        </w:r>
        <w:r w:rsidRPr="007B4360">
          <w:rPr>
            <w:rStyle w:val="Hyperlink"/>
            <w:noProof/>
          </w:rPr>
          <w:fldChar w:fldCharType="end"/>
        </w:r>
      </w:ins>
    </w:p>
    <w:p w14:paraId="4509EDD9" w14:textId="4FAC0353" w:rsidR="00AF1199" w:rsidRDefault="00AF1199">
      <w:pPr>
        <w:pStyle w:val="TOC3"/>
        <w:tabs>
          <w:tab w:val="right" w:leader="dot" w:pos="8494"/>
        </w:tabs>
        <w:rPr>
          <w:ins w:id="73" w:author="Szalkai Krisztián Farkas" w:date="2021-12-14T14:47:00Z"/>
          <w:rFonts w:asciiTheme="minorHAnsi" w:eastAsiaTheme="minorEastAsia" w:hAnsiTheme="minorHAnsi" w:cstheme="minorBidi"/>
          <w:noProof/>
          <w:sz w:val="22"/>
          <w:szCs w:val="22"/>
          <w:lang w:val="en-US"/>
        </w:rPr>
      </w:pPr>
      <w:ins w:id="74"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"_Toc90385671"</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2.2.4 Google Maps Places</w:t>
        </w:r>
        <w:r>
          <w:rPr>
            <w:noProof/>
            <w:webHidden/>
          </w:rPr>
          <w:tab/>
        </w:r>
        <w:r>
          <w:rPr>
            <w:noProof/>
            <w:webHidden/>
          </w:rPr>
          <w:fldChar w:fldCharType="begin"/>
        </w:r>
        <w:r>
          <w:rPr>
            <w:noProof/>
            <w:webHidden/>
          </w:rPr>
          <w:instrText xml:space="preserve"> PAGEREF _Toc90385671 \h </w:instrText>
        </w:r>
        <w:r>
          <w:rPr>
            <w:noProof/>
            <w:webHidden/>
          </w:rPr>
        </w:r>
      </w:ins>
      <w:r>
        <w:rPr>
          <w:noProof/>
          <w:webHidden/>
        </w:rPr>
        <w:fldChar w:fldCharType="separate"/>
      </w:r>
      <w:ins w:id="75" w:author="Szalkai Krisztián Farkas" w:date="2021-12-14T14:51:00Z">
        <w:r w:rsidR="00A427C2">
          <w:rPr>
            <w:noProof/>
            <w:webHidden/>
          </w:rPr>
          <w:t>14</w:t>
        </w:r>
      </w:ins>
      <w:ins w:id="76" w:author="Szalkai Krisztián Farkas" w:date="2021-12-14T14:47:00Z">
        <w:r>
          <w:rPr>
            <w:noProof/>
            <w:webHidden/>
          </w:rPr>
          <w:fldChar w:fldCharType="end"/>
        </w:r>
        <w:r w:rsidRPr="007B4360">
          <w:rPr>
            <w:rStyle w:val="Hyperlink"/>
            <w:noProof/>
          </w:rPr>
          <w:fldChar w:fldCharType="end"/>
        </w:r>
      </w:ins>
    </w:p>
    <w:p w14:paraId="28F66E62" w14:textId="7EFEF09D" w:rsidR="00AF1199" w:rsidRDefault="00AF1199">
      <w:pPr>
        <w:pStyle w:val="TOC2"/>
        <w:tabs>
          <w:tab w:val="right" w:leader="dot" w:pos="8494"/>
        </w:tabs>
        <w:rPr>
          <w:ins w:id="77" w:author="Szalkai Krisztián Farkas" w:date="2021-12-14T14:47:00Z"/>
          <w:rFonts w:asciiTheme="minorHAnsi" w:eastAsiaTheme="minorEastAsia" w:hAnsiTheme="minorHAnsi" w:cstheme="minorBidi"/>
          <w:noProof/>
          <w:sz w:val="22"/>
          <w:szCs w:val="22"/>
          <w:lang w:val="en-US"/>
        </w:rPr>
      </w:pPr>
      <w:ins w:id="78"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"_Toc90385672"</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2.3 TypeScript</w:t>
        </w:r>
        <w:r>
          <w:rPr>
            <w:noProof/>
            <w:webHidden/>
          </w:rPr>
          <w:tab/>
        </w:r>
        <w:r>
          <w:rPr>
            <w:noProof/>
            <w:webHidden/>
          </w:rPr>
          <w:fldChar w:fldCharType="begin"/>
        </w:r>
        <w:r>
          <w:rPr>
            <w:noProof/>
            <w:webHidden/>
          </w:rPr>
          <w:instrText xml:space="preserve"> PAGEREF _Toc90385672 \h </w:instrText>
        </w:r>
        <w:r>
          <w:rPr>
            <w:noProof/>
            <w:webHidden/>
          </w:rPr>
        </w:r>
      </w:ins>
      <w:r>
        <w:rPr>
          <w:noProof/>
          <w:webHidden/>
        </w:rPr>
        <w:fldChar w:fldCharType="separate"/>
      </w:r>
      <w:ins w:id="79" w:author="Szalkai Krisztián Farkas" w:date="2021-12-14T14:51:00Z">
        <w:r w:rsidR="00A427C2">
          <w:rPr>
            <w:noProof/>
            <w:webHidden/>
          </w:rPr>
          <w:t>14</w:t>
        </w:r>
      </w:ins>
      <w:ins w:id="80" w:author="Szalkai Krisztián Farkas" w:date="2021-12-14T14:47:00Z">
        <w:r>
          <w:rPr>
            <w:noProof/>
            <w:webHidden/>
          </w:rPr>
          <w:fldChar w:fldCharType="end"/>
        </w:r>
        <w:r w:rsidRPr="007B4360">
          <w:rPr>
            <w:rStyle w:val="Hyperlink"/>
            <w:noProof/>
          </w:rPr>
          <w:fldChar w:fldCharType="end"/>
        </w:r>
      </w:ins>
    </w:p>
    <w:p w14:paraId="10F56332" w14:textId="5E698BCE" w:rsidR="00AF1199" w:rsidRDefault="00AF1199">
      <w:pPr>
        <w:pStyle w:val="TOC3"/>
        <w:tabs>
          <w:tab w:val="right" w:leader="dot" w:pos="8494"/>
        </w:tabs>
        <w:rPr>
          <w:ins w:id="81" w:author="Szalkai Krisztián Farkas" w:date="2021-12-14T14:47:00Z"/>
          <w:rFonts w:asciiTheme="minorHAnsi" w:eastAsiaTheme="minorEastAsia" w:hAnsiTheme="minorHAnsi" w:cstheme="minorBidi"/>
          <w:noProof/>
          <w:sz w:val="22"/>
          <w:szCs w:val="22"/>
          <w:lang w:val="en-US"/>
        </w:rPr>
      </w:pPr>
      <w:ins w:id="82"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"_Toc90385673"</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2.3.1 Redux</w:t>
        </w:r>
        <w:r>
          <w:rPr>
            <w:noProof/>
            <w:webHidden/>
          </w:rPr>
          <w:tab/>
        </w:r>
        <w:r>
          <w:rPr>
            <w:noProof/>
            <w:webHidden/>
          </w:rPr>
          <w:fldChar w:fldCharType="begin"/>
        </w:r>
        <w:r>
          <w:rPr>
            <w:noProof/>
            <w:webHidden/>
          </w:rPr>
          <w:instrText xml:space="preserve"> PAGEREF _Toc90385673 \h </w:instrText>
        </w:r>
        <w:r>
          <w:rPr>
            <w:noProof/>
            <w:webHidden/>
          </w:rPr>
        </w:r>
      </w:ins>
      <w:r>
        <w:rPr>
          <w:noProof/>
          <w:webHidden/>
        </w:rPr>
        <w:fldChar w:fldCharType="separate"/>
      </w:r>
      <w:ins w:id="83" w:author="Szalkai Krisztián Farkas" w:date="2021-12-14T14:51:00Z">
        <w:r w:rsidR="00A427C2">
          <w:rPr>
            <w:noProof/>
            <w:webHidden/>
          </w:rPr>
          <w:t>15</w:t>
        </w:r>
      </w:ins>
      <w:ins w:id="84" w:author="Szalkai Krisztián Farkas" w:date="2021-12-14T14:47:00Z">
        <w:r>
          <w:rPr>
            <w:noProof/>
            <w:webHidden/>
          </w:rPr>
          <w:fldChar w:fldCharType="end"/>
        </w:r>
        <w:r w:rsidRPr="007B4360">
          <w:rPr>
            <w:rStyle w:val="Hyperlink"/>
            <w:noProof/>
          </w:rPr>
          <w:fldChar w:fldCharType="end"/>
        </w:r>
      </w:ins>
    </w:p>
    <w:p w14:paraId="30EB347B" w14:textId="3BC9B782" w:rsidR="00AF1199" w:rsidRDefault="00AF1199">
      <w:pPr>
        <w:pStyle w:val="TOC1"/>
        <w:rPr>
          <w:ins w:id="85" w:author="Szalkai Krisztián Farkas" w:date="2021-12-14T14:47:00Z"/>
          <w:rFonts w:asciiTheme="minorHAnsi" w:eastAsiaTheme="minorEastAsia" w:hAnsiTheme="minorHAnsi" w:cstheme="minorBidi"/>
          <w:b w:val="0"/>
          <w:noProof/>
          <w:sz w:val="22"/>
          <w:szCs w:val="22"/>
          <w:lang w:val="en-US"/>
        </w:rPr>
      </w:pPr>
      <w:ins w:id="86"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"_Toc90385674"</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3 Tervezés</w:t>
        </w:r>
        <w:r>
          <w:rPr>
            <w:noProof/>
            <w:webHidden/>
          </w:rPr>
          <w:tab/>
        </w:r>
        <w:r>
          <w:rPr>
            <w:noProof/>
            <w:webHidden/>
          </w:rPr>
          <w:fldChar w:fldCharType="begin"/>
        </w:r>
        <w:r>
          <w:rPr>
            <w:noProof/>
            <w:webHidden/>
          </w:rPr>
          <w:instrText xml:space="preserve"> PAGEREF _Toc90385674 \h </w:instrText>
        </w:r>
        <w:r>
          <w:rPr>
            <w:noProof/>
            <w:webHidden/>
          </w:rPr>
        </w:r>
      </w:ins>
      <w:r>
        <w:rPr>
          <w:noProof/>
          <w:webHidden/>
        </w:rPr>
        <w:fldChar w:fldCharType="separate"/>
      </w:r>
      <w:ins w:id="87" w:author="Szalkai Krisztián Farkas" w:date="2021-12-14T14:51:00Z">
        <w:r w:rsidR="00A427C2">
          <w:rPr>
            <w:noProof/>
            <w:webHidden/>
          </w:rPr>
          <w:t>16</w:t>
        </w:r>
      </w:ins>
      <w:ins w:id="88" w:author="Szalkai Krisztián Farkas" w:date="2021-12-14T14:47:00Z">
        <w:r>
          <w:rPr>
            <w:noProof/>
            <w:webHidden/>
          </w:rPr>
          <w:fldChar w:fldCharType="end"/>
        </w:r>
        <w:r w:rsidRPr="007B4360">
          <w:rPr>
            <w:rStyle w:val="Hyperlink"/>
            <w:noProof/>
          </w:rPr>
          <w:fldChar w:fldCharType="end"/>
        </w:r>
      </w:ins>
    </w:p>
    <w:p w14:paraId="4A4918D1" w14:textId="2763DF4F" w:rsidR="00AF1199" w:rsidRDefault="00AF1199">
      <w:pPr>
        <w:pStyle w:val="TOC2"/>
        <w:tabs>
          <w:tab w:val="right" w:leader="dot" w:pos="8494"/>
        </w:tabs>
        <w:rPr>
          <w:ins w:id="89" w:author="Szalkai Krisztián Farkas" w:date="2021-12-14T14:47:00Z"/>
          <w:rFonts w:asciiTheme="minorHAnsi" w:eastAsiaTheme="minorEastAsia" w:hAnsiTheme="minorHAnsi" w:cstheme="minorBidi"/>
          <w:noProof/>
          <w:sz w:val="22"/>
          <w:szCs w:val="22"/>
          <w:lang w:val="en-US"/>
        </w:rPr>
      </w:pPr>
      <w:ins w:id="90"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"_Toc90385675"</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3.1 Funkcionális követelmények</w:t>
        </w:r>
        <w:r>
          <w:rPr>
            <w:noProof/>
            <w:webHidden/>
          </w:rPr>
          <w:tab/>
        </w:r>
        <w:r>
          <w:rPr>
            <w:noProof/>
            <w:webHidden/>
          </w:rPr>
          <w:fldChar w:fldCharType="begin"/>
        </w:r>
        <w:r>
          <w:rPr>
            <w:noProof/>
            <w:webHidden/>
          </w:rPr>
          <w:instrText xml:space="preserve"> PAGEREF _Toc90385675 \h </w:instrText>
        </w:r>
        <w:r>
          <w:rPr>
            <w:noProof/>
            <w:webHidden/>
          </w:rPr>
        </w:r>
      </w:ins>
      <w:r>
        <w:rPr>
          <w:noProof/>
          <w:webHidden/>
        </w:rPr>
        <w:fldChar w:fldCharType="separate"/>
      </w:r>
      <w:ins w:id="91" w:author="Szalkai Krisztián Farkas" w:date="2021-12-14T14:51:00Z">
        <w:r w:rsidR="00A427C2">
          <w:rPr>
            <w:noProof/>
            <w:webHidden/>
          </w:rPr>
          <w:t>16</w:t>
        </w:r>
      </w:ins>
      <w:ins w:id="92" w:author="Szalkai Krisztián Farkas" w:date="2021-12-14T14:47:00Z">
        <w:r>
          <w:rPr>
            <w:noProof/>
            <w:webHidden/>
          </w:rPr>
          <w:fldChar w:fldCharType="end"/>
        </w:r>
        <w:r w:rsidRPr="007B4360">
          <w:rPr>
            <w:rStyle w:val="Hyperlink"/>
            <w:noProof/>
          </w:rPr>
          <w:fldChar w:fldCharType="end"/>
        </w:r>
      </w:ins>
    </w:p>
    <w:p w14:paraId="7149E45D" w14:textId="24584890" w:rsidR="00AF1199" w:rsidRDefault="00AF1199">
      <w:pPr>
        <w:pStyle w:val="TOC2"/>
        <w:tabs>
          <w:tab w:val="right" w:leader="dot" w:pos="8494"/>
        </w:tabs>
        <w:rPr>
          <w:ins w:id="93" w:author="Szalkai Krisztián Farkas" w:date="2021-12-14T14:47:00Z"/>
          <w:rFonts w:asciiTheme="minorHAnsi" w:eastAsiaTheme="minorEastAsia" w:hAnsiTheme="minorHAnsi" w:cstheme="minorBidi"/>
          <w:noProof/>
          <w:sz w:val="22"/>
          <w:szCs w:val="22"/>
          <w:lang w:val="en-US"/>
        </w:rPr>
      </w:pPr>
      <w:ins w:id="94"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"_Toc90385676"</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3.2 A weboldal működésével kapcsolatos elvárások</w:t>
        </w:r>
        <w:r>
          <w:rPr>
            <w:noProof/>
            <w:webHidden/>
          </w:rPr>
          <w:tab/>
        </w:r>
        <w:r>
          <w:rPr>
            <w:noProof/>
            <w:webHidden/>
          </w:rPr>
          <w:fldChar w:fldCharType="begin"/>
        </w:r>
        <w:r>
          <w:rPr>
            <w:noProof/>
            <w:webHidden/>
          </w:rPr>
          <w:instrText xml:space="preserve"> PAGEREF _Toc90385676 \h </w:instrText>
        </w:r>
        <w:r>
          <w:rPr>
            <w:noProof/>
            <w:webHidden/>
          </w:rPr>
        </w:r>
      </w:ins>
      <w:r>
        <w:rPr>
          <w:noProof/>
          <w:webHidden/>
        </w:rPr>
        <w:fldChar w:fldCharType="separate"/>
      </w:r>
      <w:ins w:id="95" w:author="Szalkai Krisztián Farkas" w:date="2021-12-14T14:51:00Z">
        <w:r w:rsidR="00A427C2">
          <w:rPr>
            <w:noProof/>
            <w:webHidden/>
          </w:rPr>
          <w:t>17</w:t>
        </w:r>
      </w:ins>
      <w:ins w:id="96" w:author="Szalkai Krisztián Farkas" w:date="2021-12-14T14:47:00Z">
        <w:r>
          <w:rPr>
            <w:noProof/>
            <w:webHidden/>
          </w:rPr>
          <w:fldChar w:fldCharType="end"/>
        </w:r>
        <w:r w:rsidRPr="007B4360">
          <w:rPr>
            <w:rStyle w:val="Hyperlink"/>
            <w:noProof/>
          </w:rPr>
          <w:fldChar w:fldCharType="end"/>
        </w:r>
      </w:ins>
    </w:p>
    <w:p w14:paraId="3ACAA6D7" w14:textId="7BC6C85F" w:rsidR="00AF1199" w:rsidRDefault="00AF1199">
      <w:pPr>
        <w:pStyle w:val="TOC2"/>
        <w:tabs>
          <w:tab w:val="right" w:leader="dot" w:pos="8494"/>
        </w:tabs>
        <w:rPr>
          <w:ins w:id="97" w:author="Szalkai Krisztián Farkas" w:date="2021-12-14T14:47:00Z"/>
          <w:rFonts w:asciiTheme="minorHAnsi" w:eastAsiaTheme="minorEastAsia" w:hAnsiTheme="minorHAnsi" w:cstheme="minorBidi"/>
          <w:noProof/>
          <w:sz w:val="22"/>
          <w:szCs w:val="22"/>
          <w:lang w:val="en-US"/>
        </w:rPr>
      </w:pPr>
      <w:ins w:id="98"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"_Toc90385677"</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3.3 Architektúra</w:t>
        </w:r>
        <w:r>
          <w:rPr>
            <w:noProof/>
            <w:webHidden/>
          </w:rPr>
          <w:tab/>
        </w:r>
        <w:r>
          <w:rPr>
            <w:noProof/>
            <w:webHidden/>
          </w:rPr>
          <w:fldChar w:fldCharType="begin"/>
        </w:r>
        <w:r>
          <w:rPr>
            <w:noProof/>
            <w:webHidden/>
          </w:rPr>
          <w:instrText xml:space="preserve"> PAGEREF _Toc90385677 \h </w:instrText>
        </w:r>
        <w:r>
          <w:rPr>
            <w:noProof/>
            <w:webHidden/>
          </w:rPr>
        </w:r>
      </w:ins>
      <w:r>
        <w:rPr>
          <w:noProof/>
          <w:webHidden/>
        </w:rPr>
        <w:fldChar w:fldCharType="separate"/>
      </w:r>
      <w:ins w:id="99" w:author="Szalkai Krisztián Farkas" w:date="2021-12-14T14:51:00Z">
        <w:r w:rsidR="00A427C2">
          <w:rPr>
            <w:noProof/>
            <w:webHidden/>
          </w:rPr>
          <w:t>18</w:t>
        </w:r>
      </w:ins>
      <w:ins w:id="100" w:author="Szalkai Krisztián Farkas" w:date="2021-12-14T14:47:00Z">
        <w:r>
          <w:rPr>
            <w:noProof/>
            <w:webHidden/>
          </w:rPr>
          <w:fldChar w:fldCharType="end"/>
        </w:r>
        <w:r w:rsidRPr="007B4360">
          <w:rPr>
            <w:rStyle w:val="Hyperlink"/>
            <w:noProof/>
          </w:rPr>
          <w:fldChar w:fldCharType="end"/>
        </w:r>
      </w:ins>
    </w:p>
    <w:p w14:paraId="0B6F650B" w14:textId="25574D55" w:rsidR="00AF1199" w:rsidRDefault="00AF1199">
      <w:pPr>
        <w:pStyle w:val="TOC2"/>
        <w:tabs>
          <w:tab w:val="right" w:leader="dot" w:pos="8494"/>
        </w:tabs>
        <w:rPr>
          <w:ins w:id="101" w:author="Szalkai Krisztián Farkas" w:date="2021-12-14T14:47:00Z"/>
          <w:rFonts w:asciiTheme="minorHAnsi" w:eastAsiaTheme="minorEastAsia" w:hAnsiTheme="minorHAnsi" w:cstheme="minorBidi"/>
          <w:noProof/>
          <w:sz w:val="22"/>
          <w:szCs w:val="22"/>
          <w:lang w:val="en-US"/>
        </w:rPr>
      </w:pPr>
      <w:ins w:id="102"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"_Toc90385678"</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3.4 Felülettervek</w:t>
        </w:r>
        <w:r>
          <w:rPr>
            <w:noProof/>
            <w:webHidden/>
          </w:rPr>
          <w:tab/>
        </w:r>
        <w:r>
          <w:rPr>
            <w:noProof/>
            <w:webHidden/>
          </w:rPr>
          <w:fldChar w:fldCharType="begin"/>
        </w:r>
        <w:r>
          <w:rPr>
            <w:noProof/>
            <w:webHidden/>
          </w:rPr>
          <w:instrText xml:space="preserve"> PAGEREF _Toc90385678 \h </w:instrText>
        </w:r>
        <w:r>
          <w:rPr>
            <w:noProof/>
            <w:webHidden/>
          </w:rPr>
        </w:r>
      </w:ins>
      <w:r>
        <w:rPr>
          <w:noProof/>
          <w:webHidden/>
        </w:rPr>
        <w:fldChar w:fldCharType="separate"/>
      </w:r>
      <w:ins w:id="103" w:author="Szalkai Krisztián Farkas" w:date="2021-12-14T14:51:00Z">
        <w:r w:rsidR="00A427C2">
          <w:rPr>
            <w:noProof/>
            <w:webHidden/>
          </w:rPr>
          <w:t>19</w:t>
        </w:r>
      </w:ins>
      <w:ins w:id="104" w:author="Szalkai Krisztián Farkas" w:date="2021-12-14T14:47:00Z">
        <w:r>
          <w:rPr>
            <w:noProof/>
            <w:webHidden/>
          </w:rPr>
          <w:fldChar w:fldCharType="end"/>
        </w:r>
        <w:r w:rsidRPr="007B4360">
          <w:rPr>
            <w:rStyle w:val="Hyperlink"/>
            <w:noProof/>
          </w:rPr>
          <w:fldChar w:fldCharType="end"/>
        </w:r>
      </w:ins>
    </w:p>
    <w:p w14:paraId="4B840FCB" w14:textId="76FA0493" w:rsidR="00AF1199" w:rsidRDefault="00AF1199">
      <w:pPr>
        <w:pStyle w:val="TOC2"/>
        <w:tabs>
          <w:tab w:val="right" w:leader="dot" w:pos="8494"/>
        </w:tabs>
        <w:rPr>
          <w:ins w:id="105" w:author="Szalkai Krisztián Farkas" w:date="2021-12-14T14:47:00Z"/>
          <w:rFonts w:asciiTheme="minorHAnsi" w:eastAsiaTheme="minorEastAsia" w:hAnsiTheme="minorHAnsi" w:cstheme="minorBidi"/>
          <w:noProof/>
          <w:sz w:val="22"/>
          <w:szCs w:val="22"/>
          <w:lang w:val="en-US"/>
        </w:rPr>
      </w:pPr>
      <w:ins w:id="106"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"_Toc90385679"</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3.5 Az adatbázis felépítése</w:t>
        </w:r>
        <w:r>
          <w:rPr>
            <w:noProof/>
            <w:webHidden/>
          </w:rPr>
          <w:tab/>
        </w:r>
        <w:r>
          <w:rPr>
            <w:noProof/>
            <w:webHidden/>
          </w:rPr>
          <w:fldChar w:fldCharType="begin"/>
        </w:r>
        <w:r>
          <w:rPr>
            <w:noProof/>
            <w:webHidden/>
          </w:rPr>
          <w:instrText xml:space="preserve"> PAGEREF _Toc90385679 \h </w:instrText>
        </w:r>
        <w:r>
          <w:rPr>
            <w:noProof/>
            <w:webHidden/>
          </w:rPr>
        </w:r>
      </w:ins>
      <w:r>
        <w:rPr>
          <w:noProof/>
          <w:webHidden/>
        </w:rPr>
        <w:fldChar w:fldCharType="separate"/>
      </w:r>
      <w:ins w:id="107" w:author="Szalkai Krisztián Farkas" w:date="2021-12-14T14:51:00Z">
        <w:r w:rsidR="00A427C2">
          <w:rPr>
            <w:noProof/>
            <w:webHidden/>
          </w:rPr>
          <w:t>26</w:t>
        </w:r>
      </w:ins>
      <w:ins w:id="108" w:author="Szalkai Krisztián Farkas" w:date="2021-12-14T14:47:00Z">
        <w:r>
          <w:rPr>
            <w:noProof/>
            <w:webHidden/>
          </w:rPr>
          <w:fldChar w:fldCharType="end"/>
        </w:r>
        <w:r w:rsidRPr="007B4360">
          <w:rPr>
            <w:rStyle w:val="Hyperlink"/>
            <w:noProof/>
          </w:rPr>
          <w:fldChar w:fldCharType="end"/>
        </w:r>
      </w:ins>
    </w:p>
    <w:p w14:paraId="245EAC73" w14:textId="243A25B7" w:rsidR="00AF1199" w:rsidRDefault="00AF1199">
      <w:pPr>
        <w:pStyle w:val="TOC1"/>
        <w:rPr>
          <w:ins w:id="109" w:author="Szalkai Krisztián Farkas" w:date="2021-12-14T14:47:00Z"/>
          <w:rFonts w:asciiTheme="minorHAnsi" w:eastAsiaTheme="minorEastAsia" w:hAnsiTheme="minorHAnsi" w:cstheme="minorBidi"/>
          <w:b w:val="0"/>
          <w:noProof/>
          <w:sz w:val="22"/>
          <w:szCs w:val="22"/>
          <w:lang w:val="en-US"/>
        </w:rPr>
      </w:pPr>
      <w:ins w:id="110"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"_Toc90385680"</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 Megvalósítás</w:t>
        </w:r>
        <w:r>
          <w:rPr>
            <w:noProof/>
            <w:webHidden/>
          </w:rPr>
          <w:tab/>
        </w:r>
        <w:r>
          <w:rPr>
            <w:noProof/>
            <w:webHidden/>
          </w:rPr>
          <w:fldChar w:fldCharType="begin"/>
        </w:r>
        <w:r>
          <w:rPr>
            <w:noProof/>
            <w:webHidden/>
          </w:rPr>
          <w:instrText xml:space="preserve"> PAGEREF _Toc90385680 \h </w:instrText>
        </w:r>
        <w:r>
          <w:rPr>
            <w:noProof/>
            <w:webHidden/>
          </w:rPr>
        </w:r>
      </w:ins>
      <w:r>
        <w:rPr>
          <w:noProof/>
          <w:webHidden/>
        </w:rPr>
        <w:fldChar w:fldCharType="separate"/>
      </w:r>
      <w:ins w:id="111" w:author="Szalkai Krisztián Farkas" w:date="2021-12-14T14:51:00Z">
        <w:r w:rsidR="00A427C2">
          <w:rPr>
            <w:noProof/>
            <w:webHidden/>
          </w:rPr>
          <w:t>29</w:t>
        </w:r>
      </w:ins>
      <w:ins w:id="112" w:author="Szalkai Krisztián Farkas" w:date="2021-12-14T14:47:00Z">
        <w:r>
          <w:rPr>
            <w:noProof/>
            <w:webHidden/>
          </w:rPr>
          <w:fldChar w:fldCharType="end"/>
        </w:r>
        <w:r w:rsidRPr="007B4360">
          <w:rPr>
            <w:rStyle w:val="Hyperlink"/>
            <w:noProof/>
          </w:rPr>
          <w:fldChar w:fldCharType="end"/>
        </w:r>
      </w:ins>
    </w:p>
    <w:p w14:paraId="5F0A791D" w14:textId="6C8C9CAB" w:rsidR="00AF1199" w:rsidRDefault="00AF1199">
      <w:pPr>
        <w:pStyle w:val="TOC2"/>
        <w:tabs>
          <w:tab w:val="right" w:leader="dot" w:pos="8494"/>
        </w:tabs>
        <w:rPr>
          <w:ins w:id="113" w:author="Szalkai Krisztián Farkas" w:date="2021-12-14T14:47:00Z"/>
          <w:rFonts w:asciiTheme="minorHAnsi" w:eastAsiaTheme="minorEastAsia" w:hAnsiTheme="minorHAnsi" w:cstheme="minorBidi"/>
          <w:noProof/>
          <w:sz w:val="22"/>
          <w:szCs w:val="22"/>
          <w:lang w:val="en-US"/>
        </w:rPr>
      </w:pPr>
      <w:ins w:id="114"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"_Toc90385681"</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4.1 Backend</w:t>
        </w:r>
        <w:r>
          <w:rPr>
            <w:noProof/>
            <w:webHidden/>
          </w:rPr>
          <w:tab/>
        </w:r>
        <w:r>
          <w:rPr>
            <w:noProof/>
            <w:webHidden/>
          </w:rPr>
          <w:fldChar w:fldCharType="begin"/>
        </w:r>
        <w:r>
          <w:rPr>
            <w:noProof/>
            <w:webHidden/>
          </w:rPr>
          <w:instrText xml:space="preserve"> PAGEREF _Toc90385681 \h </w:instrText>
        </w:r>
        <w:r>
          <w:rPr>
            <w:noProof/>
            <w:webHidden/>
          </w:rPr>
        </w:r>
      </w:ins>
      <w:r>
        <w:rPr>
          <w:noProof/>
          <w:webHidden/>
        </w:rPr>
        <w:fldChar w:fldCharType="separate"/>
      </w:r>
      <w:ins w:id="115" w:author="Szalkai Krisztián Farkas" w:date="2021-12-14T14:51:00Z">
        <w:r w:rsidR="00A427C2">
          <w:rPr>
            <w:noProof/>
            <w:webHidden/>
          </w:rPr>
          <w:t>29</w:t>
        </w:r>
      </w:ins>
      <w:ins w:id="116" w:author="Szalkai Krisztián Farkas" w:date="2021-12-14T14:47:00Z">
        <w:r>
          <w:rPr>
            <w:noProof/>
            <w:webHidden/>
          </w:rPr>
          <w:fldChar w:fldCharType="end"/>
        </w:r>
        <w:r w:rsidRPr="007B4360">
          <w:rPr>
            <w:rStyle w:val="Hyperlink"/>
            <w:noProof/>
          </w:rPr>
          <w:fldChar w:fldCharType="end"/>
        </w:r>
      </w:ins>
    </w:p>
    <w:p w14:paraId="2FD5365C" w14:textId="1C88D68C" w:rsidR="00AF1199" w:rsidRDefault="00AF1199">
      <w:pPr>
        <w:pStyle w:val="TOC3"/>
        <w:tabs>
          <w:tab w:val="right" w:leader="dot" w:pos="8494"/>
        </w:tabs>
        <w:rPr>
          <w:ins w:id="117" w:author="Szalkai Krisztián Farkas" w:date="2021-12-14T14:47:00Z"/>
          <w:rFonts w:asciiTheme="minorHAnsi" w:eastAsiaTheme="minorEastAsia" w:hAnsiTheme="minorHAnsi" w:cstheme="minorBidi"/>
          <w:noProof/>
          <w:sz w:val="22"/>
          <w:szCs w:val="22"/>
          <w:lang w:val="en-US"/>
        </w:rPr>
      </w:pPr>
      <w:ins w:id="118"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"_Toc90385682"</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4.1.1 Felépítés</w:t>
        </w:r>
        <w:r>
          <w:rPr>
            <w:noProof/>
            <w:webHidden/>
          </w:rPr>
          <w:tab/>
        </w:r>
        <w:r>
          <w:rPr>
            <w:noProof/>
            <w:webHidden/>
          </w:rPr>
          <w:fldChar w:fldCharType="begin"/>
        </w:r>
        <w:r>
          <w:rPr>
            <w:noProof/>
            <w:webHidden/>
          </w:rPr>
          <w:instrText xml:space="preserve"> PAGEREF _Toc90385682 \h </w:instrText>
        </w:r>
        <w:r>
          <w:rPr>
            <w:noProof/>
            <w:webHidden/>
          </w:rPr>
        </w:r>
      </w:ins>
      <w:r>
        <w:rPr>
          <w:noProof/>
          <w:webHidden/>
        </w:rPr>
        <w:fldChar w:fldCharType="separate"/>
      </w:r>
      <w:ins w:id="119" w:author="Szalkai Krisztián Farkas" w:date="2021-12-14T14:51:00Z">
        <w:r w:rsidR="00A427C2">
          <w:rPr>
            <w:noProof/>
            <w:webHidden/>
          </w:rPr>
          <w:t>29</w:t>
        </w:r>
      </w:ins>
      <w:ins w:id="120" w:author="Szalkai Krisztián Farkas" w:date="2021-12-14T14:47:00Z">
        <w:r>
          <w:rPr>
            <w:noProof/>
            <w:webHidden/>
          </w:rPr>
          <w:fldChar w:fldCharType="end"/>
        </w:r>
        <w:r w:rsidRPr="007B4360">
          <w:rPr>
            <w:rStyle w:val="Hyperlink"/>
            <w:noProof/>
          </w:rPr>
          <w:fldChar w:fldCharType="end"/>
        </w:r>
      </w:ins>
    </w:p>
    <w:p w14:paraId="219345AF" w14:textId="0EDCC24E" w:rsidR="00AF1199" w:rsidRDefault="00AF1199">
      <w:pPr>
        <w:pStyle w:val="TOC3"/>
        <w:tabs>
          <w:tab w:val="right" w:leader="dot" w:pos="8494"/>
        </w:tabs>
        <w:rPr>
          <w:ins w:id="121" w:author="Szalkai Krisztián Farkas" w:date="2021-12-14T14:47:00Z"/>
          <w:rFonts w:asciiTheme="minorHAnsi" w:eastAsiaTheme="minorEastAsia" w:hAnsiTheme="minorHAnsi" w:cstheme="minorBidi"/>
          <w:noProof/>
          <w:sz w:val="22"/>
          <w:szCs w:val="22"/>
          <w:lang w:val="en-US"/>
        </w:rPr>
      </w:pPr>
      <w:ins w:id="122"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"_Toc90385683"</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4.1.2 Az adatbázis létrehozása</w:t>
        </w:r>
        <w:r>
          <w:rPr>
            <w:noProof/>
            <w:webHidden/>
          </w:rPr>
          <w:tab/>
        </w:r>
        <w:r>
          <w:rPr>
            <w:noProof/>
            <w:webHidden/>
          </w:rPr>
          <w:fldChar w:fldCharType="begin"/>
        </w:r>
        <w:r>
          <w:rPr>
            <w:noProof/>
            <w:webHidden/>
          </w:rPr>
          <w:instrText xml:space="preserve"> PAGEREF _Toc90385683 \h </w:instrText>
        </w:r>
        <w:r>
          <w:rPr>
            <w:noProof/>
            <w:webHidden/>
          </w:rPr>
        </w:r>
      </w:ins>
      <w:r>
        <w:rPr>
          <w:noProof/>
          <w:webHidden/>
        </w:rPr>
        <w:fldChar w:fldCharType="separate"/>
      </w:r>
      <w:ins w:id="123" w:author="Szalkai Krisztián Farkas" w:date="2021-12-14T14:51:00Z">
        <w:r w:rsidR="00A427C2">
          <w:rPr>
            <w:noProof/>
            <w:webHidden/>
          </w:rPr>
          <w:t>30</w:t>
        </w:r>
      </w:ins>
      <w:ins w:id="124" w:author="Szalkai Krisztián Farkas" w:date="2021-12-14T14:47:00Z">
        <w:r>
          <w:rPr>
            <w:noProof/>
            <w:webHidden/>
          </w:rPr>
          <w:fldChar w:fldCharType="end"/>
        </w:r>
        <w:r w:rsidRPr="007B4360">
          <w:rPr>
            <w:rStyle w:val="Hyperlink"/>
            <w:noProof/>
          </w:rPr>
          <w:fldChar w:fldCharType="end"/>
        </w:r>
      </w:ins>
    </w:p>
    <w:p w14:paraId="29E51162" w14:textId="756AF031" w:rsidR="00AF1199" w:rsidRDefault="00AF1199">
      <w:pPr>
        <w:pStyle w:val="TOC3"/>
        <w:tabs>
          <w:tab w:val="right" w:leader="dot" w:pos="8494"/>
        </w:tabs>
        <w:rPr>
          <w:ins w:id="125" w:author="Szalkai Krisztián Farkas" w:date="2021-12-14T14:47:00Z"/>
          <w:rFonts w:asciiTheme="minorHAnsi" w:eastAsiaTheme="minorEastAsia" w:hAnsiTheme="minorHAnsi" w:cstheme="minorBidi"/>
          <w:noProof/>
          <w:sz w:val="22"/>
          <w:szCs w:val="22"/>
          <w:lang w:val="en-US"/>
        </w:rPr>
      </w:pPr>
      <w:ins w:id="126"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"_Toc90385684"</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4.1.3 TaxiService.Web</w:t>
        </w:r>
        <w:r>
          <w:rPr>
            <w:noProof/>
            <w:webHidden/>
          </w:rPr>
          <w:tab/>
        </w:r>
        <w:r>
          <w:rPr>
            <w:noProof/>
            <w:webHidden/>
          </w:rPr>
          <w:fldChar w:fldCharType="begin"/>
        </w:r>
        <w:r>
          <w:rPr>
            <w:noProof/>
            <w:webHidden/>
          </w:rPr>
          <w:instrText xml:space="preserve"> PAGEREF _Toc90385684 \h </w:instrText>
        </w:r>
        <w:r>
          <w:rPr>
            <w:noProof/>
            <w:webHidden/>
          </w:rPr>
        </w:r>
      </w:ins>
      <w:r>
        <w:rPr>
          <w:noProof/>
          <w:webHidden/>
        </w:rPr>
        <w:fldChar w:fldCharType="separate"/>
      </w:r>
      <w:ins w:id="127" w:author="Szalkai Krisztián Farkas" w:date="2021-12-14T14:51:00Z">
        <w:r w:rsidR="00A427C2">
          <w:rPr>
            <w:noProof/>
            <w:webHidden/>
          </w:rPr>
          <w:t>31</w:t>
        </w:r>
      </w:ins>
      <w:ins w:id="128" w:author="Szalkai Krisztián Farkas" w:date="2021-12-14T14:47:00Z">
        <w:r>
          <w:rPr>
            <w:noProof/>
            <w:webHidden/>
          </w:rPr>
          <w:fldChar w:fldCharType="end"/>
        </w:r>
        <w:r w:rsidRPr="007B4360">
          <w:rPr>
            <w:rStyle w:val="Hyperlink"/>
            <w:noProof/>
          </w:rPr>
          <w:fldChar w:fldCharType="end"/>
        </w:r>
      </w:ins>
    </w:p>
    <w:p w14:paraId="53D8A907" w14:textId="2665F10D" w:rsidR="00AF1199" w:rsidRDefault="00AF1199">
      <w:pPr>
        <w:pStyle w:val="TOC3"/>
        <w:tabs>
          <w:tab w:val="right" w:leader="dot" w:pos="8494"/>
        </w:tabs>
        <w:rPr>
          <w:ins w:id="129" w:author="Szalkai Krisztián Farkas" w:date="2021-12-14T14:47:00Z"/>
          <w:rFonts w:asciiTheme="minorHAnsi" w:eastAsiaTheme="minorEastAsia" w:hAnsiTheme="minorHAnsi" w:cstheme="minorBidi"/>
          <w:noProof/>
          <w:sz w:val="22"/>
          <w:szCs w:val="22"/>
          <w:lang w:val="en-US"/>
        </w:rPr>
      </w:pPr>
      <w:ins w:id="130" w:author="Szalkai Krisztián Farkas" w:date="2021-12-14T14:47:00Z">
        <w:r w:rsidRPr="007B4360">
          <w:rPr>
            <w:rStyle w:val="Hyperlink"/>
            <w:noProof/>
          </w:rPr>
          <w:lastRenderedPageBreak/>
          <w:fldChar w:fldCharType="begin"/>
        </w:r>
        <w:r w:rsidRPr="007B4360">
          <w:rPr>
            <w:rStyle w:val="Hyperlink"/>
            <w:noProof/>
          </w:rPr>
          <w:instrText xml:space="preserve"> </w:instrText>
        </w:r>
        <w:r>
          <w:rPr>
            <w:noProof/>
          </w:rPr>
          <w:instrText>HYPERLINK \l "_Toc90385685"</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4.1.4 TaxiService.Dal</w:t>
        </w:r>
        <w:r>
          <w:rPr>
            <w:noProof/>
            <w:webHidden/>
          </w:rPr>
          <w:tab/>
        </w:r>
        <w:r>
          <w:rPr>
            <w:noProof/>
            <w:webHidden/>
          </w:rPr>
          <w:fldChar w:fldCharType="begin"/>
        </w:r>
        <w:r>
          <w:rPr>
            <w:noProof/>
            <w:webHidden/>
          </w:rPr>
          <w:instrText xml:space="preserve"> PAGEREF _Toc90385685 \h </w:instrText>
        </w:r>
        <w:r>
          <w:rPr>
            <w:noProof/>
            <w:webHidden/>
          </w:rPr>
        </w:r>
      </w:ins>
      <w:r>
        <w:rPr>
          <w:noProof/>
          <w:webHidden/>
        </w:rPr>
        <w:fldChar w:fldCharType="separate"/>
      </w:r>
      <w:ins w:id="131" w:author="Szalkai Krisztián Farkas" w:date="2021-12-14T14:51:00Z">
        <w:r w:rsidR="00A427C2">
          <w:rPr>
            <w:noProof/>
            <w:webHidden/>
          </w:rPr>
          <w:t>41</w:t>
        </w:r>
      </w:ins>
      <w:ins w:id="132" w:author="Szalkai Krisztián Farkas" w:date="2021-12-14T14:47:00Z">
        <w:r>
          <w:rPr>
            <w:noProof/>
            <w:webHidden/>
          </w:rPr>
          <w:fldChar w:fldCharType="end"/>
        </w:r>
        <w:r w:rsidRPr="007B4360">
          <w:rPr>
            <w:rStyle w:val="Hyperlink"/>
            <w:noProof/>
          </w:rPr>
          <w:fldChar w:fldCharType="end"/>
        </w:r>
      </w:ins>
    </w:p>
    <w:p w14:paraId="39D955DF" w14:textId="5809EEC5" w:rsidR="00AF1199" w:rsidRDefault="00AF1199">
      <w:pPr>
        <w:pStyle w:val="TOC3"/>
        <w:tabs>
          <w:tab w:val="right" w:leader="dot" w:pos="8494"/>
        </w:tabs>
        <w:rPr>
          <w:ins w:id="133" w:author="Szalkai Krisztián Farkas" w:date="2021-12-14T14:47:00Z"/>
          <w:rFonts w:asciiTheme="minorHAnsi" w:eastAsiaTheme="minorEastAsia" w:hAnsiTheme="minorHAnsi" w:cstheme="minorBidi"/>
          <w:noProof/>
          <w:sz w:val="22"/>
          <w:szCs w:val="22"/>
          <w:lang w:val="en-US"/>
        </w:rPr>
      </w:pPr>
      <w:ins w:id="134"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"_Toc90385686"</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4.1.5 TaxiService.Dto</w:t>
        </w:r>
        <w:r>
          <w:rPr>
            <w:noProof/>
            <w:webHidden/>
          </w:rPr>
          <w:tab/>
        </w:r>
        <w:r>
          <w:rPr>
            <w:noProof/>
            <w:webHidden/>
          </w:rPr>
          <w:fldChar w:fldCharType="begin"/>
        </w:r>
        <w:r>
          <w:rPr>
            <w:noProof/>
            <w:webHidden/>
          </w:rPr>
          <w:instrText xml:space="preserve"> PAGEREF _Toc90385686 \h </w:instrText>
        </w:r>
        <w:r>
          <w:rPr>
            <w:noProof/>
            <w:webHidden/>
          </w:rPr>
        </w:r>
      </w:ins>
      <w:r>
        <w:rPr>
          <w:noProof/>
          <w:webHidden/>
        </w:rPr>
        <w:fldChar w:fldCharType="separate"/>
      </w:r>
      <w:ins w:id="135" w:author="Szalkai Krisztián Farkas" w:date="2021-12-14T14:51:00Z">
        <w:r w:rsidR="00A427C2">
          <w:rPr>
            <w:noProof/>
            <w:webHidden/>
          </w:rPr>
          <w:t>43</w:t>
        </w:r>
      </w:ins>
      <w:ins w:id="136" w:author="Szalkai Krisztián Farkas" w:date="2021-12-14T14:47:00Z">
        <w:r>
          <w:rPr>
            <w:noProof/>
            <w:webHidden/>
          </w:rPr>
          <w:fldChar w:fldCharType="end"/>
        </w:r>
        <w:r w:rsidRPr="007B4360">
          <w:rPr>
            <w:rStyle w:val="Hyperlink"/>
            <w:noProof/>
          </w:rPr>
          <w:fldChar w:fldCharType="end"/>
        </w:r>
      </w:ins>
    </w:p>
    <w:p w14:paraId="61C02E2B" w14:textId="4C8C8C64" w:rsidR="00AF1199" w:rsidRDefault="00AF1199">
      <w:pPr>
        <w:pStyle w:val="TOC3"/>
        <w:tabs>
          <w:tab w:val="right" w:leader="dot" w:pos="8494"/>
        </w:tabs>
        <w:rPr>
          <w:ins w:id="137" w:author="Szalkai Krisztián Farkas" w:date="2021-12-14T14:47:00Z"/>
          <w:rFonts w:asciiTheme="minorHAnsi" w:eastAsiaTheme="minorEastAsia" w:hAnsiTheme="minorHAnsi" w:cstheme="minorBidi"/>
          <w:noProof/>
          <w:sz w:val="22"/>
          <w:szCs w:val="22"/>
          <w:lang w:val="en-US"/>
        </w:rPr>
      </w:pPr>
      <w:ins w:id="138"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"_Toc90385687"</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4.1.6 TaxiService.Bll</w:t>
        </w:r>
        <w:r>
          <w:rPr>
            <w:noProof/>
            <w:webHidden/>
          </w:rPr>
          <w:tab/>
        </w:r>
        <w:r>
          <w:rPr>
            <w:noProof/>
            <w:webHidden/>
          </w:rPr>
          <w:fldChar w:fldCharType="begin"/>
        </w:r>
        <w:r>
          <w:rPr>
            <w:noProof/>
            <w:webHidden/>
          </w:rPr>
          <w:instrText xml:space="preserve"> PAGEREF _Toc90385687 \h </w:instrText>
        </w:r>
        <w:r>
          <w:rPr>
            <w:noProof/>
            <w:webHidden/>
          </w:rPr>
        </w:r>
      </w:ins>
      <w:r>
        <w:rPr>
          <w:noProof/>
          <w:webHidden/>
        </w:rPr>
        <w:fldChar w:fldCharType="separate"/>
      </w:r>
      <w:ins w:id="139" w:author="Szalkai Krisztián Farkas" w:date="2021-12-14T14:51:00Z">
        <w:r w:rsidR="00A427C2">
          <w:rPr>
            <w:noProof/>
            <w:webHidden/>
          </w:rPr>
          <w:t>45</w:t>
        </w:r>
      </w:ins>
      <w:ins w:id="140" w:author="Szalkai Krisztián Farkas" w:date="2021-12-14T14:47:00Z">
        <w:r>
          <w:rPr>
            <w:noProof/>
            <w:webHidden/>
          </w:rPr>
          <w:fldChar w:fldCharType="end"/>
        </w:r>
        <w:r w:rsidRPr="007B4360">
          <w:rPr>
            <w:rStyle w:val="Hyperlink"/>
            <w:noProof/>
          </w:rPr>
          <w:fldChar w:fldCharType="end"/>
        </w:r>
      </w:ins>
    </w:p>
    <w:p w14:paraId="24B7FF84" w14:textId="65CFA2A1" w:rsidR="00AF1199" w:rsidRDefault="00AF1199">
      <w:pPr>
        <w:pStyle w:val="TOC2"/>
        <w:tabs>
          <w:tab w:val="right" w:leader="dot" w:pos="8494"/>
        </w:tabs>
        <w:rPr>
          <w:ins w:id="141" w:author="Szalkai Krisztián Farkas" w:date="2021-12-14T14:47:00Z"/>
          <w:rFonts w:asciiTheme="minorHAnsi" w:eastAsiaTheme="minorEastAsia" w:hAnsiTheme="minorHAnsi" w:cstheme="minorBidi"/>
          <w:noProof/>
          <w:sz w:val="22"/>
          <w:szCs w:val="22"/>
          <w:lang w:val="en-US"/>
        </w:rPr>
      </w:pPr>
      <w:ins w:id="142"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"_Toc90385688"</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4.2 Frontend</w:t>
        </w:r>
        <w:r>
          <w:rPr>
            <w:noProof/>
            <w:webHidden/>
          </w:rPr>
          <w:tab/>
        </w:r>
        <w:r>
          <w:rPr>
            <w:noProof/>
            <w:webHidden/>
          </w:rPr>
          <w:fldChar w:fldCharType="begin"/>
        </w:r>
        <w:r>
          <w:rPr>
            <w:noProof/>
            <w:webHidden/>
          </w:rPr>
          <w:instrText xml:space="preserve"> PAGEREF _Toc90385688 \h </w:instrText>
        </w:r>
        <w:r>
          <w:rPr>
            <w:noProof/>
            <w:webHidden/>
          </w:rPr>
        </w:r>
      </w:ins>
      <w:r>
        <w:rPr>
          <w:noProof/>
          <w:webHidden/>
        </w:rPr>
        <w:fldChar w:fldCharType="separate"/>
      </w:r>
      <w:ins w:id="143" w:author="Szalkai Krisztián Farkas" w:date="2021-12-14T14:51:00Z">
        <w:r w:rsidR="00A427C2">
          <w:rPr>
            <w:noProof/>
            <w:webHidden/>
          </w:rPr>
          <w:t>53</w:t>
        </w:r>
      </w:ins>
      <w:ins w:id="144" w:author="Szalkai Krisztián Farkas" w:date="2021-12-14T14:47:00Z">
        <w:r>
          <w:rPr>
            <w:noProof/>
            <w:webHidden/>
          </w:rPr>
          <w:fldChar w:fldCharType="end"/>
        </w:r>
        <w:r w:rsidRPr="007B4360">
          <w:rPr>
            <w:rStyle w:val="Hyperlink"/>
            <w:noProof/>
          </w:rPr>
          <w:fldChar w:fldCharType="end"/>
        </w:r>
      </w:ins>
    </w:p>
    <w:p w14:paraId="41D220E7" w14:textId="115D9CFD" w:rsidR="00AF1199" w:rsidRDefault="00AF1199">
      <w:pPr>
        <w:pStyle w:val="TOC3"/>
        <w:tabs>
          <w:tab w:val="right" w:leader="dot" w:pos="8494"/>
        </w:tabs>
        <w:rPr>
          <w:ins w:id="145" w:author="Szalkai Krisztián Farkas" w:date="2021-12-14T14:47:00Z"/>
          <w:rFonts w:asciiTheme="minorHAnsi" w:eastAsiaTheme="minorEastAsia" w:hAnsiTheme="minorHAnsi" w:cstheme="minorBidi"/>
          <w:noProof/>
          <w:sz w:val="22"/>
          <w:szCs w:val="22"/>
          <w:lang w:val="en-US"/>
        </w:rPr>
      </w:pPr>
      <w:ins w:id="146"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"_Toc90385689"</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4.2.1 Felépítés</w:t>
        </w:r>
        <w:r>
          <w:rPr>
            <w:noProof/>
            <w:webHidden/>
          </w:rPr>
          <w:tab/>
        </w:r>
        <w:r>
          <w:rPr>
            <w:noProof/>
            <w:webHidden/>
          </w:rPr>
          <w:fldChar w:fldCharType="begin"/>
        </w:r>
        <w:r>
          <w:rPr>
            <w:noProof/>
            <w:webHidden/>
          </w:rPr>
          <w:instrText xml:space="preserve"> PAGEREF _Toc90385689 \h </w:instrText>
        </w:r>
        <w:r>
          <w:rPr>
            <w:noProof/>
            <w:webHidden/>
          </w:rPr>
        </w:r>
      </w:ins>
      <w:r>
        <w:rPr>
          <w:noProof/>
          <w:webHidden/>
        </w:rPr>
        <w:fldChar w:fldCharType="separate"/>
      </w:r>
      <w:ins w:id="147" w:author="Szalkai Krisztián Farkas" w:date="2021-12-14T14:51:00Z">
        <w:r w:rsidR="00A427C2">
          <w:rPr>
            <w:noProof/>
            <w:webHidden/>
          </w:rPr>
          <w:t>53</w:t>
        </w:r>
      </w:ins>
      <w:ins w:id="148" w:author="Szalkai Krisztián Farkas" w:date="2021-12-14T14:47:00Z">
        <w:r>
          <w:rPr>
            <w:noProof/>
            <w:webHidden/>
          </w:rPr>
          <w:fldChar w:fldCharType="end"/>
        </w:r>
        <w:r w:rsidRPr="007B4360">
          <w:rPr>
            <w:rStyle w:val="Hyperlink"/>
            <w:noProof/>
          </w:rPr>
          <w:fldChar w:fldCharType="end"/>
        </w:r>
      </w:ins>
    </w:p>
    <w:p w14:paraId="35450F5E" w14:textId="21335B41" w:rsidR="00AF1199" w:rsidRDefault="00AF1199">
      <w:pPr>
        <w:pStyle w:val="TOC3"/>
        <w:tabs>
          <w:tab w:val="right" w:leader="dot" w:pos="8494"/>
        </w:tabs>
        <w:rPr>
          <w:ins w:id="149" w:author="Szalkai Krisztián Farkas" w:date="2021-12-14T14:47:00Z"/>
          <w:rFonts w:asciiTheme="minorHAnsi" w:eastAsiaTheme="minorEastAsia" w:hAnsiTheme="minorHAnsi" w:cstheme="minorBidi"/>
          <w:noProof/>
          <w:sz w:val="22"/>
          <w:szCs w:val="22"/>
          <w:lang w:val="en-US"/>
        </w:rPr>
      </w:pPr>
      <w:ins w:id="150"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"_Toc90385690"</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4.2.2 Funkciók</w:t>
        </w:r>
        <w:r>
          <w:rPr>
            <w:noProof/>
            <w:webHidden/>
          </w:rPr>
          <w:tab/>
        </w:r>
        <w:r>
          <w:rPr>
            <w:noProof/>
            <w:webHidden/>
          </w:rPr>
          <w:fldChar w:fldCharType="begin"/>
        </w:r>
        <w:r>
          <w:rPr>
            <w:noProof/>
            <w:webHidden/>
          </w:rPr>
          <w:instrText xml:space="preserve"> PAGEREF _Toc90385690 \h </w:instrText>
        </w:r>
        <w:r>
          <w:rPr>
            <w:noProof/>
            <w:webHidden/>
          </w:rPr>
        </w:r>
      </w:ins>
      <w:r>
        <w:rPr>
          <w:noProof/>
          <w:webHidden/>
        </w:rPr>
        <w:fldChar w:fldCharType="separate"/>
      </w:r>
      <w:ins w:id="151" w:author="Szalkai Krisztián Farkas" w:date="2021-12-14T14:51:00Z">
        <w:r w:rsidR="00A427C2">
          <w:rPr>
            <w:noProof/>
            <w:webHidden/>
          </w:rPr>
          <w:t>63</w:t>
        </w:r>
      </w:ins>
      <w:ins w:id="152" w:author="Szalkai Krisztián Farkas" w:date="2021-12-14T14:47:00Z">
        <w:r>
          <w:rPr>
            <w:noProof/>
            <w:webHidden/>
          </w:rPr>
          <w:fldChar w:fldCharType="end"/>
        </w:r>
        <w:r w:rsidRPr="007B4360">
          <w:rPr>
            <w:rStyle w:val="Hyperlink"/>
            <w:noProof/>
          </w:rPr>
          <w:fldChar w:fldCharType="end"/>
        </w:r>
      </w:ins>
    </w:p>
    <w:p w14:paraId="356B4DA2" w14:textId="28399B9F" w:rsidR="00AF1199" w:rsidRDefault="00AF1199">
      <w:pPr>
        <w:pStyle w:val="TOC1"/>
        <w:rPr>
          <w:ins w:id="153" w:author="Szalkai Krisztián Farkas" w:date="2021-12-14T14:47:00Z"/>
          <w:rFonts w:asciiTheme="minorHAnsi" w:eastAsiaTheme="minorEastAsia" w:hAnsiTheme="minorHAnsi" w:cstheme="minorBidi"/>
          <w:b w:val="0"/>
          <w:noProof/>
          <w:sz w:val="22"/>
          <w:szCs w:val="22"/>
          <w:lang w:val="en-US"/>
        </w:rPr>
      </w:pPr>
      <w:ins w:id="154"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"_Toc90385691"</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5 Összefoglaló</w:t>
        </w:r>
        <w:r>
          <w:rPr>
            <w:noProof/>
            <w:webHidden/>
          </w:rPr>
          <w:tab/>
        </w:r>
        <w:r>
          <w:rPr>
            <w:noProof/>
            <w:webHidden/>
          </w:rPr>
          <w:fldChar w:fldCharType="begin"/>
        </w:r>
        <w:r>
          <w:rPr>
            <w:noProof/>
            <w:webHidden/>
          </w:rPr>
          <w:instrText xml:space="preserve"> PAGEREF _Toc90385691 \h </w:instrText>
        </w:r>
        <w:r>
          <w:rPr>
            <w:noProof/>
            <w:webHidden/>
          </w:rPr>
        </w:r>
      </w:ins>
      <w:r>
        <w:rPr>
          <w:noProof/>
          <w:webHidden/>
        </w:rPr>
        <w:fldChar w:fldCharType="separate"/>
      </w:r>
      <w:ins w:id="155" w:author="Szalkai Krisztián Farkas" w:date="2021-12-14T14:51:00Z">
        <w:r w:rsidR="00A427C2">
          <w:rPr>
            <w:noProof/>
            <w:webHidden/>
          </w:rPr>
          <w:t>70</w:t>
        </w:r>
      </w:ins>
      <w:ins w:id="156" w:author="Szalkai Krisztián Farkas" w:date="2021-12-14T14:47:00Z">
        <w:r>
          <w:rPr>
            <w:noProof/>
            <w:webHidden/>
          </w:rPr>
          <w:fldChar w:fldCharType="end"/>
        </w:r>
        <w:r w:rsidRPr="007B4360">
          <w:rPr>
            <w:rStyle w:val="Hyperlink"/>
            <w:noProof/>
          </w:rPr>
          <w:fldChar w:fldCharType="end"/>
        </w:r>
      </w:ins>
    </w:p>
    <w:p w14:paraId="708E1A70" w14:textId="2AD7113B" w:rsidR="00AF1199" w:rsidRDefault="00AF1199">
      <w:pPr>
        <w:pStyle w:val="TOC2"/>
        <w:tabs>
          <w:tab w:val="right" w:leader="dot" w:pos="8494"/>
        </w:tabs>
        <w:rPr>
          <w:ins w:id="157" w:author="Szalkai Krisztián Farkas" w:date="2021-12-14T14:47:00Z"/>
          <w:rFonts w:asciiTheme="minorHAnsi" w:eastAsiaTheme="minorEastAsia" w:hAnsiTheme="minorHAnsi" w:cstheme="minorBidi"/>
          <w:noProof/>
          <w:sz w:val="22"/>
          <w:szCs w:val="22"/>
          <w:lang w:val="en-US"/>
        </w:rPr>
      </w:pPr>
      <w:ins w:id="158"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"_Toc90385692"</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5.1 Továbbfejlesztési lehetőségek</w:t>
        </w:r>
        <w:r>
          <w:rPr>
            <w:noProof/>
            <w:webHidden/>
          </w:rPr>
          <w:tab/>
        </w:r>
        <w:r>
          <w:rPr>
            <w:noProof/>
            <w:webHidden/>
          </w:rPr>
          <w:fldChar w:fldCharType="begin"/>
        </w:r>
        <w:r>
          <w:rPr>
            <w:noProof/>
            <w:webHidden/>
          </w:rPr>
          <w:instrText xml:space="preserve"> PAGEREF _Toc90385692 \h </w:instrText>
        </w:r>
        <w:r>
          <w:rPr>
            <w:noProof/>
            <w:webHidden/>
          </w:rPr>
        </w:r>
      </w:ins>
      <w:r>
        <w:rPr>
          <w:noProof/>
          <w:webHidden/>
        </w:rPr>
        <w:fldChar w:fldCharType="separate"/>
      </w:r>
      <w:ins w:id="159" w:author="Szalkai Krisztián Farkas" w:date="2021-12-14T14:51:00Z">
        <w:r w:rsidR="00A427C2">
          <w:rPr>
            <w:noProof/>
            <w:webHidden/>
          </w:rPr>
          <w:t>70</w:t>
        </w:r>
      </w:ins>
      <w:ins w:id="160" w:author="Szalkai Krisztián Farkas" w:date="2021-12-14T14:47:00Z">
        <w:r>
          <w:rPr>
            <w:noProof/>
            <w:webHidden/>
          </w:rPr>
          <w:fldChar w:fldCharType="end"/>
        </w:r>
        <w:r w:rsidRPr="007B4360">
          <w:rPr>
            <w:rStyle w:val="Hyperlink"/>
            <w:noProof/>
          </w:rPr>
          <w:fldChar w:fldCharType="end"/>
        </w:r>
      </w:ins>
    </w:p>
    <w:p w14:paraId="16992BAF" w14:textId="41BC6B37" w:rsidR="00AF1199" w:rsidRDefault="00AF1199">
      <w:pPr>
        <w:pStyle w:val="TOC2"/>
        <w:tabs>
          <w:tab w:val="right" w:leader="dot" w:pos="8494"/>
        </w:tabs>
        <w:rPr>
          <w:ins w:id="161" w:author="Szalkai Krisztián Farkas" w:date="2021-12-14T14:47:00Z"/>
          <w:rFonts w:asciiTheme="minorHAnsi" w:eastAsiaTheme="minorEastAsia" w:hAnsiTheme="minorHAnsi" w:cstheme="minorBidi"/>
          <w:noProof/>
          <w:sz w:val="22"/>
          <w:szCs w:val="22"/>
          <w:lang w:val="en-US"/>
        </w:rPr>
      </w:pPr>
      <w:ins w:id="162"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"_Toc90385693"</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5.2 Vé</w:t>
        </w:r>
        <w:r w:rsidRPr="007B4360">
          <w:rPr>
            <w:rStyle w:val="Hyperlink"/>
            <w:noProof/>
          </w:rPr>
          <w:t>g</w:t>
        </w:r>
        <w:r w:rsidRPr="007B4360">
          <w:rPr>
            <w:rStyle w:val="Hyperlink"/>
            <w:noProof/>
          </w:rPr>
          <w:t>szó</w:t>
        </w:r>
        <w:r>
          <w:rPr>
            <w:noProof/>
            <w:webHidden/>
          </w:rPr>
          <w:tab/>
        </w:r>
        <w:r>
          <w:rPr>
            <w:noProof/>
            <w:webHidden/>
          </w:rPr>
          <w:fldChar w:fldCharType="begin"/>
        </w:r>
        <w:r>
          <w:rPr>
            <w:noProof/>
            <w:webHidden/>
          </w:rPr>
          <w:instrText xml:space="preserve"> PAGEREF _Toc90385693 \h </w:instrText>
        </w:r>
        <w:r>
          <w:rPr>
            <w:noProof/>
            <w:webHidden/>
          </w:rPr>
        </w:r>
      </w:ins>
      <w:r>
        <w:rPr>
          <w:noProof/>
          <w:webHidden/>
        </w:rPr>
        <w:fldChar w:fldCharType="separate"/>
      </w:r>
      <w:ins w:id="163" w:author="Szalkai Krisztián Farkas" w:date="2021-12-14T14:51:00Z">
        <w:r w:rsidR="00A427C2">
          <w:rPr>
            <w:noProof/>
            <w:webHidden/>
          </w:rPr>
          <w:t>70</w:t>
        </w:r>
      </w:ins>
      <w:ins w:id="164" w:author="Szalkai Krisztián Farkas" w:date="2021-12-14T14:47:00Z">
        <w:r>
          <w:rPr>
            <w:noProof/>
            <w:webHidden/>
          </w:rPr>
          <w:fldChar w:fldCharType="end"/>
        </w:r>
        <w:r w:rsidRPr="007B4360">
          <w:rPr>
            <w:rStyle w:val="Hyperlink"/>
            <w:noProof/>
          </w:rPr>
          <w:fldChar w:fldCharType="end"/>
        </w:r>
      </w:ins>
    </w:p>
    <w:p w14:paraId="0D2D88C2" w14:textId="223CB04C" w:rsidR="00AF1199" w:rsidRDefault="00AF1199">
      <w:pPr>
        <w:pStyle w:val="TOC1"/>
        <w:rPr>
          <w:ins w:id="165" w:author="Szalkai Krisztián Farkas" w:date="2021-12-14T14:47:00Z"/>
          <w:rFonts w:asciiTheme="minorHAnsi" w:eastAsiaTheme="minorEastAsia" w:hAnsiTheme="minorHAnsi" w:cstheme="minorBidi"/>
          <w:b w:val="0"/>
          <w:noProof/>
          <w:sz w:val="22"/>
          <w:szCs w:val="22"/>
          <w:lang w:val="en-US"/>
        </w:rPr>
      </w:pPr>
      <w:ins w:id="166" w:author="Szalkai Krisztián Farkas" w:date="2021-12-14T14:47:00Z">
        <w:r w:rsidRPr="007B4360">
          <w:rPr>
            <w:rStyle w:val="Hyperlink"/>
            <w:noProof/>
          </w:rPr>
          <w:fldChar w:fldCharType="begin"/>
        </w:r>
        <w:r w:rsidRPr="007B4360">
          <w:rPr>
            <w:rStyle w:val="Hyperlink"/>
            <w:noProof/>
          </w:rPr>
          <w:instrText xml:space="preserve"> </w:instrText>
        </w:r>
        <w:r>
          <w:rPr>
            <w:noProof/>
          </w:rPr>
          <w:instrText>HYPERLINK \l "_Toc90385694"</w:instrText>
        </w:r>
        <w:r w:rsidRPr="007B4360">
          <w:rPr>
            <w:rStyle w:val="Hyperlink"/>
            <w:noProof/>
          </w:rPr>
          <w:instrText xml:space="preserve"> </w:instrText>
        </w:r>
        <w:r w:rsidRPr="007B4360">
          <w:rPr>
            <w:rStyle w:val="Hyperlink"/>
            <w:noProof/>
          </w:rPr>
        </w:r>
        <w:r w:rsidRPr="007B4360">
          <w:rPr>
            <w:rStyle w:val="Hyperlink"/>
            <w:noProof/>
          </w:rPr>
          <w:fldChar w:fldCharType="separate"/>
        </w:r>
        <w:r w:rsidRPr="007B4360">
          <w:rPr>
            <w:rStyle w:val="Hyperlink"/>
            <w:noProof/>
          </w:rPr>
          <w:t>6 Irodalomjegyzék</w:t>
        </w:r>
        <w:r>
          <w:rPr>
            <w:noProof/>
            <w:webHidden/>
          </w:rPr>
          <w:tab/>
        </w:r>
        <w:r>
          <w:rPr>
            <w:noProof/>
            <w:webHidden/>
          </w:rPr>
          <w:fldChar w:fldCharType="begin"/>
        </w:r>
        <w:r>
          <w:rPr>
            <w:noProof/>
            <w:webHidden/>
          </w:rPr>
          <w:instrText xml:space="preserve"> PAGEREF _Toc90385694 \h </w:instrText>
        </w:r>
        <w:r>
          <w:rPr>
            <w:noProof/>
            <w:webHidden/>
          </w:rPr>
        </w:r>
      </w:ins>
      <w:r>
        <w:rPr>
          <w:noProof/>
          <w:webHidden/>
        </w:rPr>
        <w:fldChar w:fldCharType="separate"/>
      </w:r>
      <w:ins w:id="167" w:author="Szalkai Krisztián Farkas" w:date="2021-12-14T14:51:00Z">
        <w:r w:rsidR="00A427C2">
          <w:rPr>
            <w:noProof/>
            <w:webHidden/>
          </w:rPr>
          <w:t>72</w:t>
        </w:r>
      </w:ins>
      <w:ins w:id="168" w:author="Szalkai Krisztián Farkas" w:date="2021-12-14T14:47:00Z">
        <w:r>
          <w:rPr>
            <w:noProof/>
            <w:webHidden/>
          </w:rPr>
          <w:fldChar w:fldCharType="end"/>
        </w:r>
        <w:r w:rsidRPr="007B4360">
          <w:rPr>
            <w:rStyle w:val="Hyperlink"/>
            <w:noProof/>
          </w:rPr>
          <w:fldChar w:fldCharType="end"/>
        </w:r>
      </w:ins>
    </w:p>
    <w:p w14:paraId="07E88B15" w14:textId="26E42616" w:rsidR="00FD4364" w:rsidDel="00AF1199" w:rsidRDefault="00FD4364">
      <w:pPr>
        <w:pStyle w:val="TOC1"/>
        <w:rPr>
          <w:del w:id="169" w:author="Szalkai Krisztián Farkas" w:date="2021-12-14T14:47:00Z"/>
          <w:rFonts w:asciiTheme="minorHAnsi" w:eastAsiaTheme="minorEastAsia" w:hAnsiTheme="minorHAnsi" w:cstheme="minorBidi"/>
          <w:b w:val="0"/>
          <w:noProof/>
          <w:sz w:val="22"/>
          <w:szCs w:val="22"/>
          <w:lang w:val="en-US"/>
        </w:rPr>
      </w:pPr>
      <w:del w:id="170" w:author="Szalkai Krisztián Farkas" w:date="2021-12-14T14:47:00Z">
        <w:r w:rsidRPr="00AF1199" w:rsidDel="00AF1199">
          <w:rPr>
            <w:noProof/>
            <w:rPrChange w:id="171" w:author="Szalkai Krisztián Farkas" w:date="2021-12-14T14:47:00Z">
              <w:rPr>
                <w:rStyle w:val="Hyperlink"/>
                <w:noProof/>
              </w:rPr>
            </w:rPrChange>
          </w:rPr>
          <w:delText>Összefoglaló</w:delText>
        </w:r>
        <w:r w:rsidDel="00AF1199">
          <w:rPr>
            <w:noProof/>
            <w:webHidden/>
          </w:rPr>
          <w:tab/>
        </w:r>
        <w:r w:rsidR="00527A9B" w:rsidDel="00AF1199">
          <w:rPr>
            <w:noProof/>
            <w:webHidden/>
          </w:rPr>
          <w:delText>6</w:delText>
        </w:r>
      </w:del>
    </w:p>
    <w:p w14:paraId="7F2C53FB" w14:textId="3EAD719F" w:rsidR="00FD4364" w:rsidDel="00AF1199" w:rsidRDefault="00FD4364">
      <w:pPr>
        <w:pStyle w:val="TOC1"/>
        <w:rPr>
          <w:del w:id="172" w:author="Szalkai Krisztián Farkas" w:date="2021-12-14T14:47:00Z"/>
          <w:rFonts w:asciiTheme="minorHAnsi" w:eastAsiaTheme="minorEastAsia" w:hAnsiTheme="minorHAnsi" w:cstheme="minorBidi"/>
          <w:b w:val="0"/>
          <w:noProof/>
          <w:sz w:val="22"/>
          <w:szCs w:val="22"/>
          <w:lang w:val="en-US"/>
        </w:rPr>
      </w:pPr>
      <w:del w:id="173" w:author="Szalkai Krisztián Farkas" w:date="2021-12-14T14:47:00Z">
        <w:r w:rsidRPr="00AF1199" w:rsidDel="00AF1199">
          <w:rPr>
            <w:noProof/>
            <w:lang w:val="en-US"/>
            <w:rPrChange w:id="174" w:author="Szalkai Krisztián Farkas" w:date="2021-12-14T14:47:00Z">
              <w:rPr>
                <w:rStyle w:val="Hyperlink"/>
                <w:noProof/>
                <w:lang w:val="en-US"/>
              </w:rPr>
            </w:rPrChange>
          </w:rPr>
          <w:delText>Abstract</w:delText>
        </w:r>
        <w:r w:rsidDel="00AF1199">
          <w:rPr>
            <w:noProof/>
            <w:webHidden/>
          </w:rPr>
          <w:tab/>
        </w:r>
        <w:r w:rsidR="00527A9B" w:rsidDel="00AF1199">
          <w:rPr>
            <w:noProof/>
            <w:webHidden/>
          </w:rPr>
          <w:delText>7</w:delText>
        </w:r>
      </w:del>
    </w:p>
    <w:p w14:paraId="629EBC97" w14:textId="2FC5253B" w:rsidR="00FD4364" w:rsidDel="00AF1199" w:rsidRDefault="00FD4364">
      <w:pPr>
        <w:pStyle w:val="TOC1"/>
        <w:rPr>
          <w:del w:id="175" w:author="Szalkai Krisztián Farkas" w:date="2021-12-14T14:47:00Z"/>
          <w:rFonts w:asciiTheme="minorHAnsi" w:eastAsiaTheme="minorEastAsia" w:hAnsiTheme="minorHAnsi" w:cstheme="minorBidi"/>
          <w:b w:val="0"/>
          <w:noProof/>
          <w:sz w:val="22"/>
          <w:szCs w:val="22"/>
          <w:lang w:val="en-US"/>
        </w:rPr>
      </w:pPr>
      <w:del w:id="176" w:author="Szalkai Krisztián Farkas" w:date="2021-12-14T14:47:00Z">
        <w:r w:rsidRPr="00AF1199" w:rsidDel="00AF1199">
          <w:rPr>
            <w:noProof/>
            <w:rPrChange w:id="177" w:author="Szalkai Krisztián Farkas" w:date="2021-12-14T14:47:00Z">
              <w:rPr>
                <w:rStyle w:val="Hyperlink"/>
                <w:noProof/>
              </w:rPr>
            </w:rPrChange>
          </w:rPr>
          <w:delText>1 Bevezetés</w:delText>
        </w:r>
        <w:r w:rsidDel="00AF1199">
          <w:rPr>
            <w:noProof/>
            <w:webHidden/>
          </w:rPr>
          <w:tab/>
        </w:r>
        <w:r w:rsidR="00527A9B" w:rsidDel="00AF1199">
          <w:rPr>
            <w:noProof/>
            <w:webHidden/>
          </w:rPr>
          <w:delText>8</w:delText>
        </w:r>
      </w:del>
    </w:p>
    <w:p w14:paraId="7EB5E928" w14:textId="294293A3" w:rsidR="00FD4364" w:rsidDel="00AF1199" w:rsidRDefault="00FD4364">
      <w:pPr>
        <w:pStyle w:val="TOC2"/>
        <w:tabs>
          <w:tab w:val="right" w:leader="dot" w:pos="8494"/>
        </w:tabs>
        <w:rPr>
          <w:del w:id="178" w:author="Szalkai Krisztián Farkas" w:date="2021-12-14T14:47:00Z"/>
          <w:rFonts w:asciiTheme="minorHAnsi" w:eastAsiaTheme="minorEastAsia" w:hAnsiTheme="minorHAnsi" w:cstheme="minorBidi"/>
          <w:noProof/>
          <w:sz w:val="22"/>
          <w:szCs w:val="22"/>
          <w:lang w:val="en-US"/>
        </w:rPr>
      </w:pPr>
      <w:del w:id="179" w:author="Szalkai Krisztián Farkas" w:date="2021-12-14T14:47:00Z">
        <w:r w:rsidRPr="00AF1199" w:rsidDel="00AF1199">
          <w:rPr>
            <w:noProof/>
            <w:rPrChange w:id="180" w:author="Szalkai Krisztián Farkas" w:date="2021-12-14T14:47:00Z">
              <w:rPr>
                <w:rStyle w:val="Hyperlink"/>
                <w:noProof/>
              </w:rPr>
            </w:rPrChange>
          </w:rPr>
          <w:delText>1.1 A téma</w:delText>
        </w:r>
        <w:r w:rsidDel="00AF1199">
          <w:rPr>
            <w:noProof/>
            <w:webHidden/>
          </w:rPr>
          <w:tab/>
        </w:r>
        <w:r w:rsidR="00527A9B" w:rsidDel="00AF1199">
          <w:rPr>
            <w:noProof/>
            <w:webHidden/>
          </w:rPr>
          <w:delText>8</w:delText>
        </w:r>
      </w:del>
    </w:p>
    <w:p w14:paraId="23BEB0D9" w14:textId="7823BFDB" w:rsidR="00FD4364" w:rsidDel="00AF1199" w:rsidRDefault="00FD4364">
      <w:pPr>
        <w:pStyle w:val="TOC2"/>
        <w:tabs>
          <w:tab w:val="right" w:leader="dot" w:pos="8494"/>
        </w:tabs>
        <w:rPr>
          <w:del w:id="181" w:author="Szalkai Krisztián Farkas" w:date="2021-12-14T14:47:00Z"/>
          <w:rFonts w:asciiTheme="minorHAnsi" w:eastAsiaTheme="minorEastAsia" w:hAnsiTheme="minorHAnsi" w:cstheme="minorBidi"/>
          <w:noProof/>
          <w:sz w:val="22"/>
          <w:szCs w:val="22"/>
          <w:lang w:val="en-US"/>
        </w:rPr>
      </w:pPr>
      <w:del w:id="182" w:author="Szalkai Krisztián Farkas" w:date="2021-12-14T14:47:00Z">
        <w:r w:rsidRPr="00AF1199" w:rsidDel="00AF1199">
          <w:rPr>
            <w:noProof/>
            <w:rPrChange w:id="183" w:author="Szalkai Krisztián Farkas" w:date="2021-12-14T14:47:00Z">
              <w:rPr>
                <w:rStyle w:val="Hyperlink"/>
                <w:noProof/>
              </w:rPr>
            </w:rPrChange>
          </w:rPr>
          <w:delText>1.2 A választott platformok</w:delText>
        </w:r>
        <w:r w:rsidDel="00AF1199">
          <w:rPr>
            <w:noProof/>
            <w:webHidden/>
          </w:rPr>
          <w:tab/>
        </w:r>
        <w:r w:rsidR="00527A9B" w:rsidDel="00AF1199">
          <w:rPr>
            <w:noProof/>
            <w:webHidden/>
          </w:rPr>
          <w:delText>8</w:delText>
        </w:r>
      </w:del>
    </w:p>
    <w:p w14:paraId="65933E7C" w14:textId="30505543" w:rsidR="00FD4364" w:rsidDel="00AF1199" w:rsidRDefault="00FD4364">
      <w:pPr>
        <w:pStyle w:val="TOC2"/>
        <w:tabs>
          <w:tab w:val="right" w:leader="dot" w:pos="8494"/>
        </w:tabs>
        <w:rPr>
          <w:del w:id="184" w:author="Szalkai Krisztián Farkas" w:date="2021-12-14T14:47:00Z"/>
          <w:rFonts w:asciiTheme="minorHAnsi" w:eastAsiaTheme="minorEastAsia" w:hAnsiTheme="minorHAnsi" w:cstheme="minorBidi"/>
          <w:noProof/>
          <w:sz w:val="22"/>
          <w:szCs w:val="22"/>
          <w:lang w:val="en-US"/>
        </w:rPr>
      </w:pPr>
      <w:del w:id="185" w:author="Szalkai Krisztián Farkas" w:date="2021-12-14T14:47:00Z">
        <w:r w:rsidRPr="00AF1199" w:rsidDel="00AF1199">
          <w:rPr>
            <w:noProof/>
            <w:rPrChange w:id="186" w:author="Szalkai Krisztián Farkas" w:date="2021-12-14T14:47:00Z">
              <w:rPr>
                <w:rStyle w:val="Hyperlink"/>
                <w:noProof/>
              </w:rPr>
            </w:rPrChange>
          </w:rPr>
          <w:delText>1.3 A dokumentum felépítése</w:delText>
        </w:r>
        <w:r w:rsidDel="00AF1199">
          <w:rPr>
            <w:noProof/>
            <w:webHidden/>
          </w:rPr>
          <w:tab/>
        </w:r>
        <w:r w:rsidR="00527A9B" w:rsidDel="00AF1199">
          <w:rPr>
            <w:noProof/>
            <w:webHidden/>
          </w:rPr>
          <w:delText>8</w:delText>
        </w:r>
      </w:del>
    </w:p>
    <w:p w14:paraId="5CD10A17" w14:textId="0999DFAE" w:rsidR="00FD4364" w:rsidDel="00AF1199" w:rsidRDefault="00FD4364">
      <w:pPr>
        <w:pStyle w:val="TOC1"/>
        <w:rPr>
          <w:del w:id="187" w:author="Szalkai Krisztián Farkas" w:date="2021-12-14T14:47:00Z"/>
          <w:rFonts w:asciiTheme="minorHAnsi" w:eastAsiaTheme="minorEastAsia" w:hAnsiTheme="minorHAnsi" w:cstheme="minorBidi"/>
          <w:b w:val="0"/>
          <w:noProof/>
          <w:sz w:val="22"/>
          <w:szCs w:val="22"/>
          <w:lang w:val="en-US"/>
        </w:rPr>
      </w:pPr>
      <w:del w:id="188" w:author="Szalkai Krisztián Farkas" w:date="2021-12-14T14:47:00Z">
        <w:r w:rsidRPr="00AF1199" w:rsidDel="00AF1199">
          <w:rPr>
            <w:noProof/>
            <w:rPrChange w:id="189" w:author="Szalkai Krisztián Farkas" w:date="2021-12-14T14:47:00Z">
              <w:rPr>
                <w:rStyle w:val="Hyperlink"/>
                <w:noProof/>
              </w:rPr>
            </w:rPrChange>
          </w:rPr>
          <w:delText>2 Technológiák</w:delText>
        </w:r>
        <w:r w:rsidDel="00AF1199">
          <w:rPr>
            <w:noProof/>
            <w:webHidden/>
          </w:rPr>
          <w:tab/>
        </w:r>
        <w:r w:rsidR="00527A9B" w:rsidDel="00AF1199">
          <w:rPr>
            <w:noProof/>
            <w:webHidden/>
          </w:rPr>
          <w:delText>9</w:delText>
        </w:r>
      </w:del>
    </w:p>
    <w:p w14:paraId="5A7CF589" w14:textId="3CA87CAE" w:rsidR="00FD4364" w:rsidDel="00AF1199" w:rsidRDefault="00FD4364">
      <w:pPr>
        <w:pStyle w:val="TOC2"/>
        <w:tabs>
          <w:tab w:val="right" w:leader="dot" w:pos="8494"/>
        </w:tabs>
        <w:rPr>
          <w:del w:id="190" w:author="Szalkai Krisztián Farkas" w:date="2021-12-14T14:47:00Z"/>
          <w:rFonts w:asciiTheme="minorHAnsi" w:eastAsiaTheme="minorEastAsia" w:hAnsiTheme="minorHAnsi" w:cstheme="minorBidi"/>
          <w:noProof/>
          <w:sz w:val="22"/>
          <w:szCs w:val="22"/>
          <w:lang w:val="en-US"/>
        </w:rPr>
      </w:pPr>
      <w:del w:id="191" w:author="Szalkai Krisztián Farkas" w:date="2021-12-14T14:47:00Z">
        <w:r w:rsidRPr="00AF1199" w:rsidDel="00AF1199">
          <w:rPr>
            <w:noProof/>
            <w:rPrChange w:id="192" w:author="Szalkai Krisztián Farkas" w:date="2021-12-14T14:47:00Z">
              <w:rPr>
                <w:rStyle w:val="Hyperlink"/>
                <w:noProof/>
              </w:rPr>
            </w:rPrChange>
          </w:rPr>
          <w:delText>2.1 .NET Core</w:delText>
        </w:r>
        <w:r w:rsidDel="00AF1199">
          <w:rPr>
            <w:noProof/>
            <w:webHidden/>
          </w:rPr>
          <w:tab/>
        </w:r>
        <w:r w:rsidR="00527A9B" w:rsidDel="00AF1199">
          <w:rPr>
            <w:noProof/>
            <w:webHidden/>
          </w:rPr>
          <w:delText>9</w:delText>
        </w:r>
      </w:del>
    </w:p>
    <w:p w14:paraId="06E4792A" w14:textId="0FC3E3AB" w:rsidR="00FD4364" w:rsidDel="00AF1199" w:rsidRDefault="00FD4364">
      <w:pPr>
        <w:pStyle w:val="TOC3"/>
        <w:tabs>
          <w:tab w:val="right" w:leader="dot" w:pos="8494"/>
        </w:tabs>
        <w:rPr>
          <w:del w:id="193" w:author="Szalkai Krisztián Farkas" w:date="2021-12-14T14:47:00Z"/>
          <w:rFonts w:asciiTheme="minorHAnsi" w:eastAsiaTheme="minorEastAsia" w:hAnsiTheme="minorHAnsi" w:cstheme="minorBidi"/>
          <w:noProof/>
          <w:sz w:val="22"/>
          <w:szCs w:val="22"/>
          <w:lang w:val="en-US"/>
        </w:rPr>
      </w:pPr>
      <w:del w:id="194" w:author="Szalkai Krisztián Farkas" w:date="2021-12-14T14:47:00Z">
        <w:r w:rsidRPr="00AF1199" w:rsidDel="00AF1199">
          <w:rPr>
            <w:noProof/>
            <w:rPrChange w:id="195" w:author="Szalkai Krisztián Farkas" w:date="2021-12-14T14:47:00Z">
              <w:rPr>
                <w:rStyle w:val="Hyperlink"/>
                <w:noProof/>
              </w:rPr>
            </w:rPrChange>
          </w:rPr>
          <w:delText>2.1.1 Entity Framework Core</w:delText>
        </w:r>
        <w:r w:rsidDel="00AF1199">
          <w:rPr>
            <w:noProof/>
            <w:webHidden/>
          </w:rPr>
          <w:tab/>
        </w:r>
        <w:r w:rsidR="00527A9B" w:rsidDel="00AF1199">
          <w:rPr>
            <w:noProof/>
            <w:webHidden/>
          </w:rPr>
          <w:delText>9</w:delText>
        </w:r>
      </w:del>
    </w:p>
    <w:p w14:paraId="0609056C" w14:textId="329A8457" w:rsidR="00FD4364" w:rsidDel="00AF1199" w:rsidRDefault="00FD4364">
      <w:pPr>
        <w:pStyle w:val="TOC3"/>
        <w:tabs>
          <w:tab w:val="right" w:leader="dot" w:pos="8494"/>
        </w:tabs>
        <w:rPr>
          <w:del w:id="196" w:author="Szalkai Krisztián Farkas" w:date="2021-12-14T14:47:00Z"/>
          <w:rFonts w:asciiTheme="minorHAnsi" w:eastAsiaTheme="minorEastAsia" w:hAnsiTheme="minorHAnsi" w:cstheme="minorBidi"/>
          <w:noProof/>
          <w:sz w:val="22"/>
          <w:szCs w:val="22"/>
          <w:lang w:val="en-US"/>
        </w:rPr>
      </w:pPr>
      <w:del w:id="197" w:author="Szalkai Krisztián Farkas" w:date="2021-12-14T14:47:00Z">
        <w:r w:rsidRPr="00AF1199" w:rsidDel="00AF1199">
          <w:rPr>
            <w:noProof/>
            <w:rPrChange w:id="198" w:author="Szalkai Krisztián Farkas" w:date="2021-12-14T14:47:00Z">
              <w:rPr>
                <w:rStyle w:val="Hyperlink"/>
                <w:noProof/>
              </w:rPr>
            </w:rPrChange>
          </w:rPr>
          <w:delText>2.1.2 AspNetCore Identity</w:delText>
        </w:r>
        <w:r w:rsidDel="00AF1199">
          <w:rPr>
            <w:noProof/>
            <w:webHidden/>
          </w:rPr>
          <w:tab/>
        </w:r>
        <w:r w:rsidR="00527A9B" w:rsidDel="00AF1199">
          <w:rPr>
            <w:noProof/>
            <w:webHidden/>
          </w:rPr>
          <w:delText>10</w:delText>
        </w:r>
      </w:del>
    </w:p>
    <w:p w14:paraId="2321A673" w14:textId="5339F272" w:rsidR="00FD4364" w:rsidDel="00AF1199" w:rsidRDefault="00FD4364">
      <w:pPr>
        <w:pStyle w:val="TOC3"/>
        <w:tabs>
          <w:tab w:val="right" w:leader="dot" w:pos="8494"/>
        </w:tabs>
        <w:rPr>
          <w:del w:id="199" w:author="Szalkai Krisztián Farkas" w:date="2021-12-14T14:47:00Z"/>
          <w:rFonts w:asciiTheme="minorHAnsi" w:eastAsiaTheme="minorEastAsia" w:hAnsiTheme="minorHAnsi" w:cstheme="minorBidi"/>
          <w:noProof/>
          <w:sz w:val="22"/>
          <w:szCs w:val="22"/>
          <w:lang w:val="en-US"/>
        </w:rPr>
      </w:pPr>
      <w:del w:id="200" w:author="Szalkai Krisztián Farkas" w:date="2021-12-14T14:47:00Z">
        <w:r w:rsidRPr="00AF1199" w:rsidDel="00AF1199">
          <w:rPr>
            <w:noProof/>
            <w:rPrChange w:id="201" w:author="Szalkai Krisztián Farkas" w:date="2021-12-14T14:47:00Z">
              <w:rPr>
                <w:rStyle w:val="Hyperlink"/>
                <w:noProof/>
              </w:rPr>
            </w:rPrChange>
          </w:rPr>
          <w:delText>2.1.3 Swashbuckle</w:delText>
        </w:r>
        <w:r w:rsidDel="00AF1199">
          <w:rPr>
            <w:noProof/>
            <w:webHidden/>
          </w:rPr>
          <w:tab/>
        </w:r>
        <w:r w:rsidR="00527A9B" w:rsidDel="00AF1199">
          <w:rPr>
            <w:noProof/>
            <w:webHidden/>
          </w:rPr>
          <w:delText>10</w:delText>
        </w:r>
      </w:del>
    </w:p>
    <w:p w14:paraId="5CFB55AE" w14:textId="0734935B" w:rsidR="00FD4364" w:rsidDel="00AF1199" w:rsidRDefault="00FD4364">
      <w:pPr>
        <w:pStyle w:val="TOC3"/>
        <w:tabs>
          <w:tab w:val="right" w:leader="dot" w:pos="8494"/>
        </w:tabs>
        <w:rPr>
          <w:del w:id="202" w:author="Szalkai Krisztián Farkas" w:date="2021-12-14T14:47:00Z"/>
          <w:rFonts w:asciiTheme="minorHAnsi" w:eastAsiaTheme="minorEastAsia" w:hAnsiTheme="minorHAnsi" w:cstheme="minorBidi"/>
          <w:noProof/>
          <w:sz w:val="22"/>
          <w:szCs w:val="22"/>
          <w:lang w:val="en-US"/>
        </w:rPr>
      </w:pPr>
      <w:del w:id="203" w:author="Szalkai Krisztián Farkas" w:date="2021-12-14T14:47:00Z">
        <w:r w:rsidRPr="00AF1199" w:rsidDel="00AF1199">
          <w:rPr>
            <w:noProof/>
            <w:rPrChange w:id="204" w:author="Szalkai Krisztián Farkas" w:date="2021-12-14T14:47:00Z">
              <w:rPr>
                <w:rStyle w:val="Hyperlink"/>
                <w:noProof/>
              </w:rPr>
            </w:rPrChange>
          </w:rPr>
          <w:delText>2.1.4 Barion Client</w:delText>
        </w:r>
        <w:r w:rsidDel="00AF1199">
          <w:rPr>
            <w:noProof/>
            <w:webHidden/>
          </w:rPr>
          <w:tab/>
        </w:r>
        <w:r w:rsidR="00527A9B" w:rsidDel="00AF1199">
          <w:rPr>
            <w:noProof/>
            <w:webHidden/>
          </w:rPr>
          <w:delText>10</w:delText>
        </w:r>
      </w:del>
    </w:p>
    <w:p w14:paraId="3112CE20" w14:textId="4FBC8C0D" w:rsidR="00FD4364" w:rsidDel="00AF1199" w:rsidRDefault="00FD4364">
      <w:pPr>
        <w:pStyle w:val="TOC3"/>
        <w:tabs>
          <w:tab w:val="right" w:leader="dot" w:pos="8494"/>
        </w:tabs>
        <w:rPr>
          <w:del w:id="205" w:author="Szalkai Krisztián Farkas" w:date="2021-12-14T14:47:00Z"/>
          <w:rFonts w:asciiTheme="minorHAnsi" w:eastAsiaTheme="minorEastAsia" w:hAnsiTheme="minorHAnsi" w:cstheme="minorBidi"/>
          <w:noProof/>
          <w:sz w:val="22"/>
          <w:szCs w:val="22"/>
          <w:lang w:val="en-US"/>
        </w:rPr>
      </w:pPr>
      <w:del w:id="206" w:author="Szalkai Krisztián Farkas" w:date="2021-12-14T14:47:00Z">
        <w:r w:rsidRPr="00AF1199" w:rsidDel="00AF1199">
          <w:rPr>
            <w:noProof/>
            <w:rPrChange w:id="207" w:author="Szalkai Krisztián Farkas" w:date="2021-12-14T14:47:00Z">
              <w:rPr>
                <w:rStyle w:val="Hyperlink"/>
                <w:noProof/>
              </w:rPr>
            </w:rPrChange>
          </w:rPr>
          <w:delText>2.1.5 ASP.NET Core SpaServices</w:delText>
        </w:r>
        <w:r w:rsidDel="00AF1199">
          <w:rPr>
            <w:noProof/>
            <w:webHidden/>
          </w:rPr>
          <w:tab/>
        </w:r>
        <w:r w:rsidR="00527A9B" w:rsidDel="00AF1199">
          <w:rPr>
            <w:noProof/>
            <w:webHidden/>
          </w:rPr>
          <w:delText>10</w:delText>
        </w:r>
      </w:del>
    </w:p>
    <w:p w14:paraId="397A7A44" w14:textId="32194F28" w:rsidR="00FD4364" w:rsidDel="00AF1199" w:rsidRDefault="00FD4364">
      <w:pPr>
        <w:pStyle w:val="TOC2"/>
        <w:tabs>
          <w:tab w:val="right" w:leader="dot" w:pos="8494"/>
        </w:tabs>
        <w:rPr>
          <w:del w:id="208" w:author="Szalkai Krisztián Farkas" w:date="2021-12-14T14:47:00Z"/>
          <w:rFonts w:asciiTheme="minorHAnsi" w:eastAsiaTheme="minorEastAsia" w:hAnsiTheme="minorHAnsi" w:cstheme="minorBidi"/>
          <w:noProof/>
          <w:sz w:val="22"/>
          <w:szCs w:val="22"/>
          <w:lang w:val="en-US"/>
        </w:rPr>
      </w:pPr>
      <w:del w:id="209" w:author="Szalkai Krisztián Farkas" w:date="2021-12-14T14:47:00Z">
        <w:r w:rsidRPr="00AF1199" w:rsidDel="00AF1199">
          <w:rPr>
            <w:noProof/>
            <w:rPrChange w:id="210" w:author="Szalkai Krisztián Farkas" w:date="2021-12-14T14:47:00Z">
              <w:rPr>
                <w:rStyle w:val="Hyperlink"/>
                <w:noProof/>
              </w:rPr>
            </w:rPrChange>
          </w:rPr>
          <w:delText>2.2 React</w:delText>
        </w:r>
        <w:r w:rsidDel="00AF1199">
          <w:rPr>
            <w:noProof/>
            <w:webHidden/>
          </w:rPr>
          <w:tab/>
        </w:r>
        <w:r w:rsidR="00527A9B" w:rsidDel="00AF1199">
          <w:rPr>
            <w:noProof/>
            <w:webHidden/>
          </w:rPr>
          <w:delText>11</w:delText>
        </w:r>
      </w:del>
    </w:p>
    <w:p w14:paraId="2AB157F9" w14:textId="4215CAEA" w:rsidR="00FD4364" w:rsidDel="00AF1199" w:rsidRDefault="00FD4364">
      <w:pPr>
        <w:pStyle w:val="TOC3"/>
        <w:tabs>
          <w:tab w:val="right" w:leader="dot" w:pos="8494"/>
        </w:tabs>
        <w:rPr>
          <w:del w:id="211" w:author="Szalkai Krisztián Farkas" w:date="2021-12-14T14:47:00Z"/>
          <w:rFonts w:asciiTheme="minorHAnsi" w:eastAsiaTheme="minorEastAsia" w:hAnsiTheme="minorHAnsi" w:cstheme="minorBidi"/>
          <w:noProof/>
          <w:sz w:val="22"/>
          <w:szCs w:val="22"/>
          <w:lang w:val="en-US"/>
        </w:rPr>
      </w:pPr>
      <w:del w:id="212" w:author="Szalkai Krisztián Farkas" w:date="2021-12-14T14:47:00Z">
        <w:r w:rsidRPr="00AF1199" w:rsidDel="00AF1199">
          <w:rPr>
            <w:noProof/>
            <w:rPrChange w:id="213" w:author="Szalkai Krisztián Farkas" w:date="2021-12-14T14:47:00Z">
              <w:rPr>
                <w:rStyle w:val="Hyperlink"/>
                <w:noProof/>
              </w:rPr>
            </w:rPrChange>
          </w:rPr>
          <w:delText>2.2.1 React router</w:delText>
        </w:r>
        <w:r w:rsidDel="00AF1199">
          <w:rPr>
            <w:noProof/>
            <w:webHidden/>
          </w:rPr>
          <w:tab/>
        </w:r>
        <w:r w:rsidR="00527A9B" w:rsidDel="00AF1199">
          <w:rPr>
            <w:noProof/>
            <w:webHidden/>
          </w:rPr>
          <w:delText>12</w:delText>
        </w:r>
      </w:del>
    </w:p>
    <w:p w14:paraId="7088BA0E" w14:textId="77FAC498" w:rsidR="00FD4364" w:rsidDel="00AF1199" w:rsidRDefault="00FD4364">
      <w:pPr>
        <w:pStyle w:val="TOC3"/>
        <w:tabs>
          <w:tab w:val="right" w:leader="dot" w:pos="8494"/>
        </w:tabs>
        <w:rPr>
          <w:del w:id="214" w:author="Szalkai Krisztián Farkas" w:date="2021-12-14T14:47:00Z"/>
          <w:rFonts w:asciiTheme="minorHAnsi" w:eastAsiaTheme="minorEastAsia" w:hAnsiTheme="minorHAnsi" w:cstheme="minorBidi"/>
          <w:noProof/>
          <w:sz w:val="22"/>
          <w:szCs w:val="22"/>
          <w:lang w:val="en-US"/>
        </w:rPr>
      </w:pPr>
      <w:del w:id="215" w:author="Szalkai Krisztián Farkas" w:date="2021-12-14T14:47:00Z">
        <w:r w:rsidRPr="00AF1199" w:rsidDel="00AF1199">
          <w:rPr>
            <w:noProof/>
            <w:rPrChange w:id="216" w:author="Szalkai Krisztián Farkas" w:date="2021-12-14T14:47:00Z">
              <w:rPr>
                <w:rStyle w:val="Hyperlink"/>
                <w:noProof/>
              </w:rPr>
            </w:rPrChange>
          </w:rPr>
          <w:delText>2.2.2 Material UI</w:delText>
        </w:r>
        <w:r w:rsidDel="00AF1199">
          <w:rPr>
            <w:noProof/>
            <w:webHidden/>
          </w:rPr>
          <w:tab/>
        </w:r>
        <w:r w:rsidR="00527A9B" w:rsidDel="00AF1199">
          <w:rPr>
            <w:noProof/>
            <w:webHidden/>
          </w:rPr>
          <w:delText>13</w:delText>
        </w:r>
      </w:del>
    </w:p>
    <w:p w14:paraId="485699AE" w14:textId="05CF7673" w:rsidR="00FD4364" w:rsidDel="00AF1199" w:rsidRDefault="00FD4364">
      <w:pPr>
        <w:pStyle w:val="TOC3"/>
        <w:tabs>
          <w:tab w:val="right" w:leader="dot" w:pos="8494"/>
        </w:tabs>
        <w:rPr>
          <w:del w:id="217" w:author="Szalkai Krisztián Farkas" w:date="2021-12-14T14:47:00Z"/>
          <w:rFonts w:asciiTheme="minorHAnsi" w:eastAsiaTheme="minorEastAsia" w:hAnsiTheme="minorHAnsi" w:cstheme="minorBidi"/>
          <w:noProof/>
          <w:sz w:val="22"/>
          <w:szCs w:val="22"/>
          <w:lang w:val="en-US"/>
        </w:rPr>
      </w:pPr>
      <w:del w:id="218" w:author="Szalkai Krisztián Farkas" w:date="2021-12-14T14:47:00Z">
        <w:r w:rsidRPr="00AF1199" w:rsidDel="00AF1199">
          <w:rPr>
            <w:noProof/>
            <w:rPrChange w:id="219" w:author="Szalkai Krisztián Farkas" w:date="2021-12-14T14:47:00Z">
              <w:rPr>
                <w:rStyle w:val="Hyperlink"/>
                <w:noProof/>
              </w:rPr>
            </w:rPrChange>
          </w:rPr>
          <w:delText>2.2.3 Axios</w:delText>
        </w:r>
        <w:r w:rsidDel="00AF1199">
          <w:rPr>
            <w:noProof/>
            <w:webHidden/>
          </w:rPr>
          <w:tab/>
        </w:r>
        <w:r w:rsidR="00527A9B" w:rsidDel="00AF1199">
          <w:rPr>
            <w:noProof/>
            <w:webHidden/>
          </w:rPr>
          <w:delText>13</w:delText>
        </w:r>
      </w:del>
    </w:p>
    <w:p w14:paraId="3D5285F2" w14:textId="1C0DDE91" w:rsidR="00FD4364" w:rsidDel="00AF1199" w:rsidRDefault="00FD4364">
      <w:pPr>
        <w:pStyle w:val="TOC3"/>
        <w:tabs>
          <w:tab w:val="right" w:leader="dot" w:pos="8494"/>
        </w:tabs>
        <w:rPr>
          <w:del w:id="220" w:author="Szalkai Krisztián Farkas" w:date="2021-12-14T14:47:00Z"/>
          <w:rFonts w:asciiTheme="minorHAnsi" w:eastAsiaTheme="minorEastAsia" w:hAnsiTheme="minorHAnsi" w:cstheme="minorBidi"/>
          <w:noProof/>
          <w:sz w:val="22"/>
          <w:szCs w:val="22"/>
          <w:lang w:val="en-US"/>
        </w:rPr>
      </w:pPr>
      <w:del w:id="221" w:author="Szalkai Krisztián Farkas" w:date="2021-12-14T14:47:00Z">
        <w:r w:rsidRPr="00AF1199" w:rsidDel="00AF1199">
          <w:rPr>
            <w:noProof/>
            <w:rPrChange w:id="222" w:author="Szalkai Krisztián Farkas" w:date="2021-12-14T14:47:00Z">
              <w:rPr>
                <w:rStyle w:val="Hyperlink"/>
                <w:noProof/>
              </w:rPr>
            </w:rPrChange>
          </w:rPr>
          <w:delText>2.2.4 Google Maps Places</w:delText>
        </w:r>
        <w:r w:rsidDel="00AF1199">
          <w:rPr>
            <w:noProof/>
            <w:webHidden/>
          </w:rPr>
          <w:tab/>
        </w:r>
        <w:r w:rsidR="00527A9B" w:rsidDel="00AF1199">
          <w:rPr>
            <w:noProof/>
            <w:webHidden/>
          </w:rPr>
          <w:delText>14</w:delText>
        </w:r>
      </w:del>
    </w:p>
    <w:p w14:paraId="21E977AC" w14:textId="3BC81B4A" w:rsidR="00FD4364" w:rsidDel="00AF1199" w:rsidRDefault="00FD4364">
      <w:pPr>
        <w:pStyle w:val="TOC2"/>
        <w:tabs>
          <w:tab w:val="right" w:leader="dot" w:pos="8494"/>
        </w:tabs>
        <w:rPr>
          <w:del w:id="223" w:author="Szalkai Krisztián Farkas" w:date="2021-12-14T14:47:00Z"/>
          <w:rFonts w:asciiTheme="minorHAnsi" w:eastAsiaTheme="minorEastAsia" w:hAnsiTheme="minorHAnsi" w:cstheme="minorBidi"/>
          <w:noProof/>
          <w:sz w:val="22"/>
          <w:szCs w:val="22"/>
          <w:lang w:val="en-US"/>
        </w:rPr>
      </w:pPr>
      <w:del w:id="224" w:author="Szalkai Krisztián Farkas" w:date="2021-12-14T14:47:00Z">
        <w:r w:rsidRPr="00AF1199" w:rsidDel="00AF1199">
          <w:rPr>
            <w:noProof/>
            <w:rPrChange w:id="225" w:author="Szalkai Krisztián Farkas" w:date="2021-12-14T14:47:00Z">
              <w:rPr>
                <w:rStyle w:val="Hyperlink"/>
                <w:noProof/>
              </w:rPr>
            </w:rPrChange>
          </w:rPr>
          <w:delText>2.3 TypeScript</w:delText>
        </w:r>
        <w:r w:rsidDel="00AF1199">
          <w:rPr>
            <w:noProof/>
            <w:webHidden/>
          </w:rPr>
          <w:tab/>
        </w:r>
        <w:r w:rsidR="00527A9B" w:rsidDel="00AF1199">
          <w:rPr>
            <w:noProof/>
            <w:webHidden/>
          </w:rPr>
          <w:delText>14</w:delText>
        </w:r>
      </w:del>
    </w:p>
    <w:p w14:paraId="14A0C466" w14:textId="6DF2067C" w:rsidR="00FD4364" w:rsidDel="00AF1199" w:rsidRDefault="00FD4364">
      <w:pPr>
        <w:pStyle w:val="TOC3"/>
        <w:tabs>
          <w:tab w:val="right" w:leader="dot" w:pos="8494"/>
        </w:tabs>
        <w:rPr>
          <w:del w:id="226" w:author="Szalkai Krisztián Farkas" w:date="2021-12-14T14:47:00Z"/>
          <w:rFonts w:asciiTheme="minorHAnsi" w:eastAsiaTheme="minorEastAsia" w:hAnsiTheme="minorHAnsi" w:cstheme="minorBidi"/>
          <w:noProof/>
          <w:sz w:val="22"/>
          <w:szCs w:val="22"/>
          <w:lang w:val="en-US"/>
        </w:rPr>
      </w:pPr>
      <w:del w:id="227" w:author="Szalkai Krisztián Farkas" w:date="2021-12-14T14:47:00Z">
        <w:r w:rsidRPr="00AF1199" w:rsidDel="00AF1199">
          <w:rPr>
            <w:noProof/>
            <w:rPrChange w:id="228" w:author="Szalkai Krisztián Farkas" w:date="2021-12-14T14:47:00Z">
              <w:rPr>
                <w:rStyle w:val="Hyperlink"/>
                <w:noProof/>
              </w:rPr>
            </w:rPrChange>
          </w:rPr>
          <w:delText>2.3.1 Redux</w:delText>
        </w:r>
        <w:r w:rsidDel="00AF1199">
          <w:rPr>
            <w:noProof/>
            <w:webHidden/>
          </w:rPr>
          <w:tab/>
        </w:r>
        <w:r w:rsidR="00527A9B" w:rsidDel="00AF1199">
          <w:rPr>
            <w:noProof/>
            <w:webHidden/>
          </w:rPr>
          <w:delText>15</w:delText>
        </w:r>
      </w:del>
    </w:p>
    <w:p w14:paraId="769B3865" w14:textId="6AF68659" w:rsidR="00FD4364" w:rsidDel="00AF1199" w:rsidRDefault="00FD4364">
      <w:pPr>
        <w:pStyle w:val="TOC1"/>
        <w:rPr>
          <w:del w:id="229" w:author="Szalkai Krisztián Farkas" w:date="2021-12-14T14:47:00Z"/>
          <w:rFonts w:asciiTheme="minorHAnsi" w:eastAsiaTheme="minorEastAsia" w:hAnsiTheme="minorHAnsi" w:cstheme="minorBidi"/>
          <w:b w:val="0"/>
          <w:noProof/>
          <w:sz w:val="22"/>
          <w:szCs w:val="22"/>
          <w:lang w:val="en-US"/>
        </w:rPr>
      </w:pPr>
      <w:del w:id="230" w:author="Szalkai Krisztián Farkas" w:date="2021-12-14T14:47:00Z">
        <w:r w:rsidRPr="00AF1199" w:rsidDel="00AF1199">
          <w:rPr>
            <w:noProof/>
            <w:rPrChange w:id="231" w:author="Szalkai Krisztián Farkas" w:date="2021-12-14T14:47:00Z">
              <w:rPr>
                <w:rStyle w:val="Hyperlink"/>
                <w:noProof/>
              </w:rPr>
            </w:rPrChange>
          </w:rPr>
          <w:delText>3 Tervezés</w:delText>
        </w:r>
        <w:r w:rsidDel="00AF1199">
          <w:rPr>
            <w:noProof/>
            <w:webHidden/>
          </w:rPr>
          <w:tab/>
        </w:r>
        <w:r w:rsidR="00527A9B" w:rsidDel="00AF1199">
          <w:rPr>
            <w:noProof/>
            <w:webHidden/>
          </w:rPr>
          <w:delText>16</w:delText>
        </w:r>
      </w:del>
    </w:p>
    <w:p w14:paraId="3BCF7580" w14:textId="0391328B" w:rsidR="00FD4364" w:rsidDel="00AF1199" w:rsidRDefault="00FD4364">
      <w:pPr>
        <w:pStyle w:val="TOC2"/>
        <w:tabs>
          <w:tab w:val="right" w:leader="dot" w:pos="8494"/>
        </w:tabs>
        <w:rPr>
          <w:del w:id="232" w:author="Szalkai Krisztián Farkas" w:date="2021-12-14T14:47:00Z"/>
          <w:rFonts w:asciiTheme="minorHAnsi" w:eastAsiaTheme="minorEastAsia" w:hAnsiTheme="minorHAnsi" w:cstheme="minorBidi"/>
          <w:noProof/>
          <w:sz w:val="22"/>
          <w:szCs w:val="22"/>
          <w:lang w:val="en-US"/>
        </w:rPr>
      </w:pPr>
      <w:del w:id="233" w:author="Szalkai Krisztián Farkas" w:date="2021-12-14T14:47:00Z">
        <w:r w:rsidRPr="00AF1199" w:rsidDel="00AF1199">
          <w:rPr>
            <w:noProof/>
            <w:rPrChange w:id="234" w:author="Szalkai Krisztián Farkas" w:date="2021-12-14T14:47:00Z">
              <w:rPr>
                <w:rStyle w:val="Hyperlink"/>
                <w:noProof/>
              </w:rPr>
            </w:rPrChange>
          </w:rPr>
          <w:delText>3.1 Funkcionális követelmények</w:delText>
        </w:r>
        <w:r w:rsidDel="00AF1199">
          <w:rPr>
            <w:noProof/>
            <w:webHidden/>
          </w:rPr>
          <w:tab/>
        </w:r>
        <w:r w:rsidR="00527A9B" w:rsidDel="00AF1199">
          <w:rPr>
            <w:noProof/>
            <w:webHidden/>
          </w:rPr>
          <w:delText>16</w:delText>
        </w:r>
      </w:del>
    </w:p>
    <w:p w14:paraId="20DB7E40" w14:textId="70671740" w:rsidR="00FD4364" w:rsidDel="00AF1199" w:rsidRDefault="00FD4364">
      <w:pPr>
        <w:pStyle w:val="TOC2"/>
        <w:tabs>
          <w:tab w:val="right" w:leader="dot" w:pos="8494"/>
        </w:tabs>
        <w:rPr>
          <w:del w:id="235" w:author="Szalkai Krisztián Farkas" w:date="2021-12-14T14:47:00Z"/>
          <w:rFonts w:asciiTheme="minorHAnsi" w:eastAsiaTheme="minorEastAsia" w:hAnsiTheme="minorHAnsi" w:cstheme="minorBidi"/>
          <w:noProof/>
          <w:sz w:val="22"/>
          <w:szCs w:val="22"/>
          <w:lang w:val="en-US"/>
        </w:rPr>
      </w:pPr>
      <w:del w:id="236" w:author="Szalkai Krisztián Farkas" w:date="2021-12-14T14:47:00Z">
        <w:r w:rsidRPr="00AF1199" w:rsidDel="00AF1199">
          <w:rPr>
            <w:noProof/>
            <w:rPrChange w:id="237" w:author="Szalkai Krisztián Farkas" w:date="2021-12-14T14:47:00Z">
              <w:rPr>
                <w:rStyle w:val="Hyperlink"/>
                <w:noProof/>
              </w:rPr>
            </w:rPrChange>
          </w:rPr>
          <w:delText>3.2 A weboldal működésével kapcsolatos elvárások</w:delText>
        </w:r>
        <w:r w:rsidDel="00AF1199">
          <w:rPr>
            <w:noProof/>
            <w:webHidden/>
          </w:rPr>
          <w:tab/>
        </w:r>
        <w:r w:rsidR="00527A9B" w:rsidDel="00AF1199">
          <w:rPr>
            <w:noProof/>
            <w:webHidden/>
          </w:rPr>
          <w:delText>17</w:delText>
        </w:r>
      </w:del>
    </w:p>
    <w:p w14:paraId="1F87336B" w14:textId="1D8FCFD0" w:rsidR="00FD4364" w:rsidDel="00AF1199" w:rsidRDefault="00FD4364">
      <w:pPr>
        <w:pStyle w:val="TOC2"/>
        <w:tabs>
          <w:tab w:val="right" w:leader="dot" w:pos="8494"/>
        </w:tabs>
        <w:rPr>
          <w:del w:id="238" w:author="Szalkai Krisztián Farkas" w:date="2021-12-14T14:47:00Z"/>
          <w:rFonts w:asciiTheme="minorHAnsi" w:eastAsiaTheme="minorEastAsia" w:hAnsiTheme="minorHAnsi" w:cstheme="minorBidi"/>
          <w:noProof/>
          <w:sz w:val="22"/>
          <w:szCs w:val="22"/>
          <w:lang w:val="en-US"/>
        </w:rPr>
      </w:pPr>
      <w:del w:id="239" w:author="Szalkai Krisztián Farkas" w:date="2021-12-14T14:47:00Z">
        <w:r w:rsidRPr="00AF1199" w:rsidDel="00AF1199">
          <w:rPr>
            <w:noProof/>
            <w:rPrChange w:id="240" w:author="Szalkai Krisztián Farkas" w:date="2021-12-14T14:47:00Z">
              <w:rPr>
                <w:rStyle w:val="Hyperlink"/>
                <w:noProof/>
              </w:rPr>
            </w:rPrChange>
          </w:rPr>
          <w:delText>3.3 Architektúra</w:delText>
        </w:r>
        <w:r w:rsidDel="00AF1199">
          <w:rPr>
            <w:noProof/>
            <w:webHidden/>
          </w:rPr>
          <w:tab/>
        </w:r>
        <w:r w:rsidR="00527A9B" w:rsidDel="00AF1199">
          <w:rPr>
            <w:noProof/>
            <w:webHidden/>
          </w:rPr>
          <w:delText>18</w:delText>
        </w:r>
      </w:del>
    </w:p>
    <w:p w14:paraId="20CC655E" w14:textId="4554B5FA" w:rsidR="00FD4364" w:rsidDel="00AF1199" w:rsidRDefault="00FD4364">
      <w:pPr>
        <w:pStyle w:val="TOC2"/>
        <w:tabs>
          <w:tab w:val="right" w:leader="dot" w:pos="8494"/>
        </w:tabs>
        <w:rPr>
          <w:del w:id="241" w:author="Szalkai Krisztián Farkas" w:date="2021-12-14T14:47:00Z"/>
          <w:rFonts w:asciiTheme="minorHAnsi" w:eastAsiaTheme="minorEastAsia" w:hAnsiTheme="minorHAnsi" w:cstheme="minorBidi"/>
          <w:noProof/>
          <w:sz w:val="22"/>
          <w:szCs w:val="22"/>
          <w:lang w:val="en-US"/>
        </w:rPr>
      </w:pPr>
      <w:del w:id="242" w:author="Szalkai Krisztián Farkas" w:date="2021-12-14T14:47:00Z">
        <w:r w:rsidRPr="00AF1199" w:rsidDel="00AF1199">
          <w:rPr>
            <w:noProof/>
            <w:rPrChange w:id="243" w:author="Szalkai Krisztián Farkas" w:date="2021-12-14T14:47:00Z">
              <w:rPr>
                <w:rStyle w:val="Hyperlink"/>
                <w:noProof/>
              </w:rPr>
            </w:rPrChange>
          </w:rPr>
          <w:delText>3.4 Felülettervek</w:delText>
        </w:r>
        <w:r w:rsidDel="00AF1199">
          <w:rPr>
            <w:noProof/>
            <w:webHidden/>
          </w:rPr>
          <w:tab/>
        </w:r>
        <w:r w:rsidR="00527A9B" w:rsidDel="00AF1199">
          <w:rPr>
            <w:noProof/>
            <w:webHidden/>
          </w:rPr>
          <w:delText>19</w:delText>
        </w:r>
      </w:del>
    </w:p>
    <w:p w14:paraId="5C59844A" w14:textId="40D50941" w:rsidR="00FD4364" w:rsidDel="00AF1199" w:rsidRDefault="00FD4364">
      <w:pPr>
        <w:pStyle w:val="TOC2"/>
        <w:tabs>
          <w:tab w:val="right" w:leader="dot" w:pos="8494"/>
        </w:tabs>
        <w:rPr>
          <w:del w:id="244" w:author="Szalkai Krisztián Farkas" w:date="2021-12-14T14:47:00Z"/>
          <w:rFonts w:asciiTheme="minorHAnsi" w:eastAsiaTheme="minorEastAsia" w:hAnsiTheme="minorHAnsi" w:cstheme="minorBidi"/>
          <w:noProof/>
          <w:sz w:val="22"/>
          <w:szCs w:val="22"/>
          <w:lang w:val="en-US"/>
        </w:rPr>
      </w:pPr>
      <w:del w:id="245" w:author="Szalkai Krisztián Farkas" w:date="2021-12-14T14:47:00Z">
        <w:r w:rsidRPr="00AF1199" w:rsidDel="00AF1199">
          <w:rPr>
            <w:noProof/>
            <w:rPrChange w:id="246" w:author="Szalkai Krisztián Farkas" w:date="2021-12-14T14:47:00Z">
              <w:rPr>
                <w:rStyle w:val="Hyperlink"/>
                <w:noProof/>
              </w:rPr>
            </w:rPrChange>
          </w:rPr>
          <w:delText>3.5 Az adatbázis felépítése</w:delText>
        </w:r>
        <w:r w:rsidDel="00AF1199">
          <w:rPr>
            <w:noProof/>
            <w:webHidden/>
          </w:rPr>
          <w:tab/>
        </w:r>
        <w:r w:rsidR="00527A9B" w:rsidDel="00AF1199">
          <w:rPr>
            <w:noProof/>
            <w:webHidden/>
          </w:rPr>
          <w:delText>26</w:delText>
        </w:r>
      </w:del>
    </w:p>
    <w:p w14:paraId="7134ED1C" w14:textId="1558B073" w:rsidR="00FD4364" w:rsidDel="00AF1199" w:rsidRDefault="00FD4364">
      <w:pPr>
        <w:pStyle w:val="TOC1"/>
        <w:rPr>
          <w:del w:id="247" w:author="Szalkai Krisztián Farkas" w:date="2021-12-14T14:47:00Z"/>
          <w:rFonts w:asciiTheme="minorHAnsi" w:eastAsiaTheme="minorEastAsia" w:hAnsiTheme="minorHAnsi" w:cstheme="minorBidi"/>
          <w:b w:val="0"/>
          <w:noProof/>
          <w:sz w:val="22"/>
          <w:szCs w:val="22"/>
          <w:lang w:val="en-US"/>
        </w:rPr>
      </w:pPr>
      <w:del w:id="248" w:author="Szalkai Krisztián Farkas" w:date="2021-12-14T14:47:00Z">
        <w:r w:rsidRPr="00AF1199" w:rsidDel="00AF1199">
          <w:rPr>
            <w:noProof/>
            <w:rPrChange w:id="249" w:author="Szalkai Krisztián Farkas" w:date="2021-12-14T14:47:00Z">
              <w:rPr>
                <w:rStyle w:val="Hyperlink"/>
                <w:noProof/>
              </w:rPr>
            </w:rPrChange>
          </w:rPr>
          <w:delText>4 Megvalósítás</w:delText>
        </w:r>
        <w:r w:rsidDel="00AF1199">
          <w:rPr>
            <w:noProof/>
            <w:webHidden/>
          </w:rPr>
          <w:tab/>
        </w:r>
        <w:r w:rsidR="00527A9B" w:rsidDel="00AF1199">
          <w:rPr>
            <w:noProof/>
            <w:webHidden/>
          </w:rPr>
          <w:delText>29</w:delText>
        </w:r>
      </w:del>
    </w:p>
    <w:p w14:paraId="16795066" w14:textId="07EE2CC7" w:rsidR="00FD4364" w:rsidDel="00AF1199" w:rsidRDefault="00FD4364">
      <w:pPr>
        <w:pStyle w:val="TOC2"/>
        <w:tabs>
          <w:tab w:val="right" w:leader="dot" w:pos="8494"/>
        </w:tabs>
        <w:rPr>
          <w:del w:id="250" w:author="Szalkai Krisztián Farkas" w:date="2021-12-14T14:47:00Z"/>
          <w:rFonts w:asciiTheme="minorHAnsi" w:eastAsiaTheme="minorEastAsia" w:hAnsiTheme="minorHAnsi" w:cstheme="minorBidi"/>
          <w:noProof/>
          <w:sz w:val="22"/>
          <w:szCs w:val="22"/>
          <w:lang w:val="en-US"/>
        </w:rPr>
      </w:pPr>
      <w:del w:id="251" w:author="Szalkai Krisztián Farkas" w:date="2021-12-14T14:47:00Z">
        <w:r w:rsidRPr="00AF1199" w:rsidDel="00AF1199">
          <w:rPr>
            <w:noProof/>
            <w:rPrChange w:id="252" w:author="Szalkai Krisztián Farkas" w:date="2021-12-14T14:47:00Z">
              <w:rPr>
                <w:rStyle w:val="Hyperlink"/>
                <w:noProof/>
              </w:rPr>
            </w:rPrChange>
          </w:rPr>
          <w:delText>4.1 Backend</w:delText>
        </w:r>
        <w:r w:rsidDel="00AF1199">
          <w:rPr>
            <w:noProof/>
            <w:webHidden/>
          </w:rPr>
          <w:tab/>
        </w:r>
        <w:r w:rsidR="00527A9B" w:rsidDel="00AF1199">
          <w:rPr>
            <w:noProof/>
            <w:webHidden/>
          </w:rPr>
          <w:delText>29</w:delText>
        </w:r>
      </w:del>
    </w:p>
    <w:p w14:paraId="470E0B08" w14:textId="7DB65EA0" w:rsidR="00FD4364" w:rsidDel="00AF1199" w:rsidRDefault="00FD4364">
      <w:pPr>
        <w:pStyle w:val="TOC3"/>
        <w:tabs>
          <w:tab w:val="right" w:leader="dot" w:pos="8494"/>
        </w:tabs>
        <w:rPr>
          <w:del w:id="253" w:author="Szalkai Krisztián Farkas" w:date="2021-12-14T14:47:00Z"/>
          <w:rFonts w:asciiTheme="minorHAnsi" w:eastAsiaTheme="minorEastAsia" w:hAnsiTheme="minorHAnsi" w:cstheme="minorBidi"/>
          <w:noProof/>
          <w:sz w:val="22"/>
          <w:szCs w:val="22"/>
          <w:lang w:val="en-US"/>
        </w:rPr>
      </w:pPr>
      <w:del w:id="254" w:author="Szalkai Krisztián Farkas" w:date="2021-12-14T14:47:00Z">
        <w:r w:rsidRPr="00AF1199" w:rsidDel="00AF1199">
          <w:rPr>
            <w:noProof/>
            <w:rPrChange w:id="255" w:author="Szalkai Krisztián Farkas" w:date="2021-12-14T14:47:00Z">
              <w:rPr>
                <w:rStyle w:val="Hyperlink"/>
                <w:noProof/>
              </w:rPr>
            </w:rPrChange>
          </w:rPr>
          <w:delText>4.1.1 Felépítés</w:delText>
        </w:r>
        <w:r w:rsidDel="00AF1199">
          <w:rPr>
            <w:noProof/>
            <w:webHidden/>
          </w:rPr>
          <w:tab/>
        </w:r>
        <w:r w:rsidR="00527A9B" w:rsidDel="00AF1199">
          <w:rPr>
            <w:noProof/>
            <w:webHidden/>
          </w:rPr>
          <w:delText>29</w:delText>
        </w:r>
      </w:del>
    </w:p>
    <w:p w14:paraId="00CA11AB" w14:textId="543535C6" w:rsidR="00FD4364" w:rsidDel="00AF1199" w:rsidRDefault="00FD4364">
      <w:pPr>
        <w:pStyle w:val="TOC3"/>
        <w:tabs>
          <w:tab w:val="right" w:leader="dot" w:pos="8494"/>
        </w:tabs>
        <w:rPr>
          <w:del w:id="256" w:author="Szalkai Krisztián Farkas" w:date="2021-12-14T14:47:00Z"/>
          <w:rFonts w:asciiTheme="minorHAnsi" w:eastAsiaTheme="minorEastAsia" w:hAnsiTheme="minorHAnsi" w:cstheme="minorBidi"/>
          <w:noProof/>
          <w:sz w:val="22"/>
          <w:szCs w:val="22"/>
          <w:lang w:val="en-US"/>
        </w:rPr>
      </w:pPr>
      <w:del w:id="257" w:author="Szalkai Krisztián Farkas" w:date="2021-12-14T14:47:00Z">
        <w:r w:rsidRPr="00AF1199" w:rsidDel="00AF1199">
          <w:rPr>
            <w:noProof/>
            <w:rPrChange w:id="258" w:author="Szalkai Krisztián Farkas" w:date="2021-12-14T14:47:00Z">
              <w:rPr>
                <w:rStyle w:val="Hyperlink"/>
                <w:noProof/>
              </w:rPr>
            </w:rPrChange>
          </w:rPr>
          <w:delText>4.1.2 Az adatbázis létrehozása</w:delText>
        </w:r>
        <w:r w:rsidDel="00AF1199">
          <w:rPr>
            <w:noProof/>
            <w:webHidden/>
          </w:rPr>
          <w:tab/>
        </w:r>
        <w:r w:rsidR="00527A9B" w:rsidDel="00AF1199">
          <w:rPr>
            <w:noProof/>
            <w:webHidden/>
          </w:rPr>
          <w:delText>30</w:delText>
        </w:r>
      </w:del>
    </w:p>
    <w:p w14:paraId="631485D7" w14:textId="356B36BB" w:rsidR="00FD4364" w:rsidDel="00AF1199" w:rsidRDefault="00FD4364">
      <w:pPr>
        <w:pStyle w:val="TOC3"/>
        <w:tabs>
          <w:tab w:val="right" w:leader="dot" w:pos="8494"/>
        </w:tabs>
        <w:rPr>
          <w:del w:id="259" w:author="Szalkai Krisztián Farkas" w:date="2021-12-14T14:47:00Z"/>
          <w:rFonts w:asciiTheme="minorHAnsi" w:eastAsiaTheme="minorEastAsia" w:hAnsiTheme="minorHAnsi" w:cstheme="minorBidi"/>
          <w:noProof/>
          <w:sz w:val="22"/>
          <w:szCs w:val="22"/>
          <w:lang w:val="en-US"/>
        </w:rPr>
      </w:pPr>
      <w:del w:id="260" w:author="Szalkai Krisztián Farkas" w:date="2021-12-14T14:47:00Z">
        <w:r w:rsidRPr="00AF1199" w:rsidDel="00AF1199">
          <w:rPr>
            <w:noProof/>
            <w:rPrChange w:id="261" w:author="Szalkai Krisztián Farkas" w:date="2021-12-14T14:47:00Z">
              <w:rPr>
                <w:rStyle w:val="Hyperlink"/>
                <w:noProof/>
              </w:rPr>
            </w:rPrChange>
          </w:rPr>
          <w:delText>4.1.3 TaxiService.Web</w:delText>
        </w:r>
        <w:r w:rsidDel="00AF1199">
          <w:rPr>
            <w:noProof/>
            <w:webHidden/>
          </w:rPr>
          <w:tab/>
        </w:r>
        <w:r w:rsidR="00527A9B" w:rsidDel="00AF1199">
          <w:rPr>
            <w:noProof/>
            <w:webHidden/>
          </w:rPr>
          <w:delText>31</w:delText>
        </w:r>
      </w:del>
    </w:p>
    <w:p w14:paraId="255F7634" w14:textId="1FF7D42C" w:rsidR="00FD4364" w:rsidDel="00AF1199" w:rsidRDefault="00FD4364">
      <w:pPr>
        <w:pStyle w:val="TOC3"/>
        <w:tabs>
          <w:tab w:val="right" w:leader="dot" w:pos="8494"/>
        </w:tabs>
        <w:rPr>
          <w:del w:id="262" w:author="Szalkai Krisztián Farkas" w:date="2021-12-14T14:47:00Z"/>
          <w:rFonts w:asciiTheme="minorHAnsi" w:eastAsiaTheme="minorEastAsia" w:hAnsiTheme="minorHAnsi" w:cstheme="minorBidi"/>
          <w:noProof/>
          <w:sz w:val="22"/>
          <w:szCs w:val="22"/>
          <w:lang w:val="en-US"/>
        </w:rPr>
      </w:pPr>
      <w:del w:id="263" w:author="Szalkai Krisztián Farkas" w:date="2021-12-14T14:47:00Z">
        <w:r w:rsidRPr="00AF1199" w:rsidDel="00AF1199">
          <w:rPr>
            <w:noProof/>
            <w:rPrChange w:id="264" w:author="Szalkai Krisztián Farkas" w:date="2021-12-14T14:47:00Z">
              <w:rPr>
                <w:rStyle w:val="Hyperlink"/>
                <w:noProof/>
              </w:rPr>
            </w:rPrChange>
          </w:rPr>
          <w:delText>4.1.4 TaxiService.Dal</w:delText>
        </w:r>
        <w:r w:rsidDel="00AF1199">
          <w:rPr>
            <w:noProof/>
            <w:webHidden/>
          </w:rPr>
          <w:tab/>
        </w:r>
        <w:r w:rsidR="00527A9B" w:rsidDel="00AF1199">
          <w:rPr>
            <w:noProof/>
            <w:webHidden/>
          </w:rPr>
          <w:delText>41</w:delText>
        </w:r>
      </w:del>
    </w:p>
    <w:p w14:paraId="5A4679D0" w14:textId="309AD830" w:rsidR="00FD4364" w:rsidDel="00AF1199" w:rsidRDefault="00FD4364">
      <w:pPr>
        <w:pStyle w:val="TOC3"/>
        <w:tabs>
          <w:tab w:val="right" w:leader="dot" w:pos="8494"/>
        </w:tabs>
        <w:rPr>
          <w:del w:id="265" w:author="Szalkai Krisztián Farkas" w:date="2021-12-14T14:47:00Z"/>
          <w:rFonts w:asciiTheme="minorHAnsi" w:eastAsiaTheme="minorEastAsia" w:hAnsiTheme="minorHAnsi" w:cstheme="minorBidi"/>
          <w:noProof/>
          <w:sz w:val="22"/>
          <w:szCs w:val="22"/>
          <w:lang w:val="en-US"/>
        </w:rPr>
      </w:pPr>
      <w:del w:id="266" w:author="Szalkai Krisztián Farkas" w:date="2021-12-14T14:47:00Z">
        <w:r w:rsidRPr="00AF1199" w:rsidDel="00AF1199">
          <w:rPr>
            <w:noProof/>
            <w:rPrChange w:id="267" w:author="Szalkai Krisztián Farkas" w:date="2021-12-14T14:47:00Z">
              <w:rPr>
                <w:rStyle w:val="Hyperlink"/>
                <w:noProof/>
              </w:rPr>
            </w:rPrChange>
          </w:rPr>
          <w:delText>4.1.5 TaxiService.Dto</w:delText>
        </w:r>
        <w:r w:rsidDel="00AF1199">
          <w:rPr>
            <w:noProof/>
            <w:webHidden/>
          </w:rPr>
          <w:tab/>
        </w:r>
        <w:r w:rsidR="00527A9B" w:rsidDel="00AF1199">
          <w:rPr>
            <w:noProof/>
            <w:webHidden/>
          </w:rPr>
          <w:delText>43</w:delText>
        </w:r>
      </w:del>
    </w:p>
    <w:p w14:paraId="5CBC00FE" w14:textId="49CA81EE" w:rsidR="00FD4364" w:rsidDel="00AF1199" w:rsidRDefault="00FD4364">
      <w:pPr>
        <w:pStyle w:val="TOC3"/>
        <w:tabs>
          <w:tab w:val="right" w:leader="dot" w:pos="8494"/>
        </w:tabs>
        <w:rPr>
          <w:del w:id="268" w:author="Szalkai Krisztián Farkas" w:date="2021-12-14T14:47:00Z"/>
          <w:rFonts w:asciiTheme="minorHAnsi" w:eastAsiaTheme="minorEastAsia" w:hAnsiTheme="minorHAnsi" w:cstheme="minorBidi"/>
          <w:noProof/>
          <w:sz w:val="22"/>
          <w:szCs w:val="22"/>
          <w:lang w:val="en-US"/>
        </w:rPr>
      </w:pPr>
      <w:del w:id="269" w:author="Szalkai Krisztián Farkas" w:date="2021-12-14T14:47:00Z">
        <w:r w:rsidRPr="00AF1199" w:rsidDel="00AF1199">
          <w:rPr>
            <w:noProof/>
            <w:rPrChange w:id="270" w:author="Szalkai Krisztián Farkas" w:date="2021-12-14T14:47:00Z">
              <w:rPr>
                <w:rStyle w:val="Hyperlink"/>
                <w:noProof/>
              </w:rPr>
            </w:rPrChange>
          </w:rPr>
          <w:delText>4.1.6 TaxiService.Bll</w:delText>
        </w:r>
        <w:r w:rsidDel="00AF1199">
          <w:rPr>
            <w:noProof/>
            <w:webHidden/>
          </w:rPr>
          <w:tab/>
        </w:r>
        <w:r w:rsidR="00527A9B" w:rsidDel="00AF1199">
          <w:rPr>
            <w:noProof/>
            <w:webHidden/>
          </w:rPr>
          <w:delText>45</w:delText>
        </w:r>
      </w:del>
    </w:p>
    <w:p w14:paraId="337F07B6" w14:textId="0BBB4377" w:rsidR="00FD4364" w:rsidDel="00AF1199" w:rsidRDefault="00FD4364">
      <w:pPr>
        <w:pStyle w:val="TOC2"/>
        <w:tabs>
          <w:tab w:val="right" w:leader="dot" w:pos="8494"/>
        </w:tabs>
        <w:rPr>
          <w:del w:id="271" w:author="Szalkai Krisztián Farkas" w:date="2021-12-14T14:47:00Z"/>
          <w:rFonts w:asciiTheme="minorHAnsi" w:eastAsiaTheme="minorEastAsia" w:hAnsiTheme="minorHAnsi" w:cstheme="minorBidi"/>
          <w:noProof/>
          <w:sz w:val="22"/>
          <w:szCs w:val="22"/>
          <w:lang w:val="en-US"/>
        </w:rPr>
      </w:pPr>
      <w:del w:id="272" w:author="Szalkai Krisztián Farkas" w:date="2021-12-14T14:47:00Z">
        <w:r w:rsidRPr="00AF1199" w:rsidDel="00AF1199">
          <w:rPr>
            <w:noProof/>
            <w:rPrChange w:id="273" w:author="Szalkai Krisztián Farkas" w:date="2021-12-14T14:47:00Z">
              <w:rPr>
                <w:rStyle w:val="Hyperlink"/>
                <w:noProof/>
              </w:rPr>
            </w:rPrChange>
          </w:rPr>
          <w:delText>4.2 Frontend</w:delText>
        </w:r>
        <w:r w:rsidDel="00AF1199">
          <w:rPr>
            <w:noProof/>
            <w:webHidden/>
          </w:rPr>
          <w:tab/>
        </w:r>
      </w:del>
      <w:del w:id="274" w:author="Szalkai Krisztián Farkas" w:date="2021-12-10T19:56:00Z">
        <w:r w:rsidDel="005417DB">
          <w:rPr>
            <w:noProof/>
            <w:webHidden/>
          </w:rPr>
          <w:delText>52</w:delText>
        </w:r>
      </w:del>
    </w:p>
    <w:p w14:paraId="2B579920" w14:textId="7A86CE91" w:rsidR="00FD4364" w:rsidDel="00AF1199" w:rsidRDefault="00FD4364">
      <w:pPr>
        <w:pStyle w:val="TOC3"/>
        <w:tabs>
          <w:tab w:val="right" w:leader="dot" w:pos="8494"/>
        </w:tabs>
        <w:rPr>
          <w:del w:id="275" w:author="Szalkai Krisztián Farkas" w:date="2021-12-14T14:47:00Z"/>
          <w:rFonts w:asciiTheme="minorHAnsi" w:eastAsiaTheme="minorEastAsia" w:hAnsiTheme="minorHAnsi" w:cstheme="minorBidi"/>
          <w:noProof/>
          <w:sz w:val="22"/>
          <w:szCs w:val="22"/>
          <w:lang w:val="en-US"/>
        </w:rPr>
      </w:pPr>
      <w:del w:id="276" w:author="Szalkai Krisztián Farkas" w:date="2021-12-14T14:47:00Z">
        <w:r w:rsidRPr="00AF1199" w:rsidDel="00AF1199">
          <w:rPr>
            <w:noProof/>
            <w:rPrChange w:id="277" w:author="Szalkai Krisztián Farkas" w:date="2021-12-14T14:47:00Z">
              <w:rPr>
                <w:rStyle w:val="Hyperlink"/>
                <w:noProof/>
              </w:rPr>
            </w:rPrChange>
          </w:rPr>
          <w:delText>4.2.1 Felépítés</w:delText>
        </w:r>
        <w:r w:rsidDel="00AF1199">
          <w:rPr>
            <w:noProof/>
            <w:webHidden/>
          </w:rPr>
          <w:tab/>
        </w:r>
        <w:r w:rsidR="00527A9B" w:rsidDel="00AF1199">
          <w:rPr>
            <w:noProof/>
            <w:webHidden/>
          </w:rPr>
          <w:delText>53</w:delText>
        </w:r>
      </w:del>
    </w:p>
    <w:p w14:paraId="5A9A2974" w14:textId="2A17E028" w:rsidR="00FD4364" w:rsidDel="00AF1199" w:rsidRDefault="00FD4364">
      <w:pPr>
        <w:pStyle w:val="TOC3"/>
        <w:tabs>
          <w:tab w:val="right" w:leader="dot" w:pos="8494"/>
        </w:tabs>
        <w:rPr>
          <w:del w:id="278" w:author="Szalkai Krisztián Farkas" w:date="2021-12-14T14:47:00Z"/>
          <w:rFonts w:asciiTheme="minorHAnsi" w:eastAsiaTheme="minorEastAsia" w:hAnsiTheme="minorHAnsi" w:cstheme="minorBidi"/>
          <w:noProof/>
          <w:sz w:val="22"/>
          <w:szCs w:val="22"/>
          <w:lang w:val="en-US"/>
        </w:rPr>
      </w:pPr>
      <w:del w:id="279" w:author="Szalkai Krisztián Farkas" w:date="2021-12-14T14:47:00Z">
        <w:r w:rsidRPr="00AF1199" w:rsidDel="00AF1199">
          <w:rPr>
            <w:noProof/>
            <w:rPrChange w:id="280" w:author="Szalkai Krisztián Farkas" w:date="2021-12-14T14:47:00Z">
              <w:rPr>
                <w:rStyle w:val="Hyperlink"/>
                <w:noProof/>
              </w:rPr>
            </w:rPrChange>
          </w:rPr>
          <w:delText>4.2.2 Funkciók</w:delText>
        </w:r>
        <w:r w:rsidDel="00AF1199">
          <w:rPr>
            <w:noProof/>
            <w:webHidden/>
          </w:rPr>
          <w:tab/>
        </w:r>
      </w:del>
      <w:del w:id="281" w:author="Szalkai Krisztián Farkas" w:date="2021-12-10T19:56:00Z">
        <w:r w:rsidDel="005417DB">
          <w:rPr>
            <w:noProof/>
            <w:webHidden/>
          </w:rPr>
          <w:delText>62</w:delText>
        </w:r>
      </w:del>
    </w:p>
    <w:p w14:paraId="67353642" w14:textId="70FF33A6" w:rsidR="00FD4364" w:rsidDel="00AF1199" w:rsidRDefault="00FD4364">
      <w:pPr>
        <w:pStyle w:val="TOC1"/>
        <w:rPr>
          <w:del w:id="282" w:author="Szalkai Krisztián Farkas" w:date="2021-12-14T14:47:00Z"/>
          <w:rFonts w:asciiTheme="minorHAnsi" w:eastAsiaTheme="minorEastAsia" w:hAnsiTheme="minorHAnsi" w:cstheme="minorBidi"/>
          <w:b w:val="0"/>
          <w:noProof/>
          <w:sz w:val="22"/>
          <w:szCs w:val="22"/>
          <w:lang w:val="en-US"/>
        </w:rPr>
      </w:pPr>
      <w:del w:id="283" w:author="Szalkai Krisztián Farkas" w:date="2021-12-14T14:47:00Z">
        <w:r w:rsidRPr="00AF1199" w:rsidDel="00AF1199">
          <w:rPr>
            <w:noProof/>
            <w:rPrChange w:id="284" w:author="Szalkai Krisztián Farkas" w:date="2021-12-14T14:47:00Z">
              <w:rPr>
                <w:rStyle w:val="Hyperlink"/>
                <w:noProof/>
              </w:rPr>
            </w:rPrChange>
          </w:rPr>
          <w:delText>5 Összefoglaló</w:delText>
        </w:r>
        <w:r w:rsidDel="00AF1199">
          <w:rPr>
            <w:noProof/>
            <w:webHidden/>
          </w:rPr>
          <w:tab/>
        </w:r>
      </w:del>
      <w:del w:id="285" w:author="Szalkai Krisztián Farkas" w:date="2021-12-10T19:56:00Z">
        <w:r w:rsidDel="005417DB">
          <w:rPr>
            <w:noProof/>
            <w:webHidden/>
          </w:rPr>
          <w:delText>69</w:delText>
        </w:r>
      </w:del>
    </w:p>
    <w:p w14:paraId="7F6F6A20" w14:textId="096D4E56" w:rsidR="00FD4364" w:rsidDel="00AF1199" w:rsidRDefault="00FD4364">
      <w:pPr>
        <w:pStyle w:val="TOC2"/>
        <w:tabs>
          <w:tab w:val="right" w:leader="dot" w:pos="8494"/>
        </w:tabs>
        <w:rPr>
          <w:del w:id="286" w:author="Szalkai Krisztián Farkas" w:date="2021-12-14T14:47:00Z"/>
          <w:rFonts w:asciiTheme="minorHAnsi" w:eastAsiaTheme="minorEastAsia" w:hAnsiTheme="minorHAnsi" w:cstheme="minorBidi"/>
          <w:noProof/>
          <w:sz w:val="22"/>
          <w:szCs w:val="22"/>
          <w:lang w:val="en-US"/>
        </w:rPr>
      </w:pPr>
      <w:del w:id="287" w:author="Szalkai Krisztián Farkas" w:date="2021-12-14T14:47:00Z">
        <w:r w:rsidRPr="00AF1199" w:rsidDel="00AF1199">
          <w:rPr>
            <w:noProof/>
            <w:rPrChange w:id="288" w:author="Szalkai Krisztián Farkas" w:date="2021-12-14T14:47:00Z">
              <w:rPr>
                <w:rStyle w:val="Hyperlink"/>
                <w:noProof/>
              </w:rPr>
            </w:rPrChange>
          </w:rPr>
          <w:delText>5.1 Továbbfejlesztési lehetőségek</w:delText>
        </w:r>
        <w:r w:rsidDel="00AF1199">
          <w:rPr>
            <w:noProof/>
            <w:webHidden/>
          </w:rPr>
          <w:tab/>
        </w:r>
      </w:del>
      <w:del w:id="289" w:author="Szalkai Krisztián Farkas" w:date="2021-12-10T19:56:00Z">
        <w:r w:rsidDel="005417DB">
          <w:rPr>
            <w:noProof/>
            <w:webHidden/>
          </w:rPr>
          <w:delText>69</w:delText>
        </w:r>
      </w:del>
    </w:p>
    <w:p w14:paraId="704739E5" w14:textId="4162E36D" w:rsidR="00FD4364" w:rsidDel="00AF1199" w:rsidRDefault="00FD4364">
      <w:pPr>
        <w:pStyle w:val="TOC2"/>
        <w:tabs>
          <w:tab w:val="right" w:leader="dot" w:pos="8494"/>
        </w:tabs>
        <w:rPr>
          <w:del w:id="290" w:author="Szalkai Krisztián Farkas" w:date="2021-12-14T14:47:00Z"/>
          <w:rFonts w:asciiTheme="minorHAnsi" w:eastAsiaTheme="minorEastAsia" w:hAnsiTheme="minorHAnsi" w:cstheme="minorBidi"/>
          <w:noProof/>
          <w:sz w:val="22"/>
          <w:szCs w:val="22"/>
          <w:lang w:val="en-US"/>
        </w:rPr>
      </w:pPr>
      <w:del w:id="291" w:author="Szalkai Krisztián Farkas" w:date="2021-12-14T14:47:00Z">
        <w:r w:rsidRPr="00AF1199" w:rsidDel="00AF1199">
          <w:rPr>
            <w:noProof/>
            <w:rPrChange w:id="292" w:author="Szalkai Krisztián Farkas" w:date="2021-12-14T14:47:00Z">
              <w:rPr>
                <w:rStyle w:val="Hyperlink"/>
                <w:noProof/>
              </w:rPr>
            </w:rPrChange>
          </w:rPr>
          <w:delText>5.2 Végszó</w:delText>
        </w:r>
        <w:r w:rsidDel="00AF1199">
          <w:rPr>
            <w:noProof/>
            <w:webHidden/>
          </w:rPr>
          <w:tab/>
        </w:r>
      </w:del>
      <w:del w:id="293" w:author="Szalkai Krisztián Farkas" w:date="2021-12-10T19:56:00Z">
        <w:r w:rsidDel="005417DB">
          <w:rPr>
            <w:noProof/>
            <w:webHidden/>
          </w:rPr>
          <w:delText>69</w:delText>
        </w:r>
      </w:del>
    </w:p>
    <w:p w14:paraId="7784F229" w14:textId="09BBB08E" w:rsidR="00FD4364" w:rsidDel="00AF1199" w:rsidRDefault="00FD4364">
      <w:pPr>
        <w:pStyle w:val="TOC1"/>
        <w:rPr>
          <w:del w:id="294" w:author="Szalkai Krisztián Farkas" w:date="2021-12-14T14:47:00Z"/>
          <w:rFonts w:asciiTheme="minorHAnsi" w:eastAsiaTheme="minorEastAsia" w:hAnsiTheme="minorHAnsi" w:cstheme="minorBidi"/>
          <w:b w:val="0"/>
          <w:noProof/>
          <w:sz w:val="22"/>
          <w:szCs w:val="22"/>
          <w:lang w:val="en-US"/>
        </w:rPr>
      </w:pPr>
      <w:del w:id="295" w:author="Szalkai Krisztián Farkas" w:date="2021-12-14T14:47:00Z">
        <w:r w:rsidRPr="00AF1199" w:rsidDel="00AF1199">
          <w:rPr>
            <w:noProof/>
            <w:rPrChange w:id="296" w:author="Szalkai Krisztián Farkas" w:date="2021-12-14T14:47:00Z">
              <w:rPr>
                <w:rStyle w:val="Hyperlink"/>
                <w:noProof/>
              </w:rPr>
            </w:rPrChange>
          </w:rPr>
          <w:delText>6 Irodalomjegyzék</w:delText>
        </w:r>
        <w:r w:rsidDel="00AF1199">
          <w:rPr>
            <w:noProof/>
            <w:webHidden/>
          </w:rPr>
          <w:tab/>
        </w:r>
      </w:del>
      <w:del w:id="297" w:author="Szalkai Krisztián Farkas" w:date="2021-12-10T19:56:00Z">
        <w:r w:rsidDel="005417DB">
          <w:rPr>
            <w:noProof/>
            <w:webHidden/>
          </w:rPr>
          <w:delText>71</w:delText>
        </w:r>
      </w:del>
    </w:p>
    <w:p w14:paraId="2528CCF8" w14:textId="424B055B" w:rsidR="00140598" w:rsidRDefault="00730B3C" w:rsidP="00780511">
      <w:pPr>
        <w:ind w:firstLine="0"/>
        <w:rPr>
          <w:b/>
          <w:bCs/>
        </w:rPr>
      </w:pPr>
      <w:r>
        <w:rPr>
          <w:b/>
          <w:bCs/>
        </w:rPr>
        <w:fldChar w:fldCharType="end"/>
      </w:r>
    </w:p>
    <w:p w14:paraId="6419830B" w14:textId="77777777" w:rsidR="00140598" w:rsidRDefault="00140598">
      <w:pPr>
        <w:spacing w:after="0" w:line="240" w:lineRule="auto"/>
        <w:ind w:firstLine="0"/>
        <w:jc w:val="left"/>
        <w:rPr>
          <w:b/>
          <w:bCs/>
        </w:rPr>
      </w:pPr>
      <w:r>
        <w:rPr>
          <w:b/>
          <w:bCs/>
        </w:rPr>
        <w:br w:type="page"/>
      </w:r>
    </w:p>
    <w:p w14:paraId="586A9F47" w14:textId="294C02F0" w:rsidR="00681E99" w:rsidRPr="00B50CAA" w:rsidRDefault="00681E99" w:rsidP="00780511">
      <w:pPr>
        <w:ind w:firstLine="0"/>
      </w:pPr>
      <w:r w:rsidRPr="00B50CAA">
        <w:lastRenderedPageBreak/>
        <w:t>Hallgatói nyilatkozat</w:t>
      </w:r>
    </w:p>
    <w:p w14:paraId="0D6D4F2C" w14:textId="6E44AC98" w:rsidR="00681E99" w:rsidRDefault="00681E99" w:rsidP="005E01E0">
      <w:pPr>
        <w:pStyle w:val="Nyilatkozatszveg"/>
      </w:pPr>
      <w:r w:rsidRPr="00B50CAA">
        <w:t xml:space="preserve">Alulírott </w:t>
      </w:r>
      <w:r w:rsidR="00003315">
        <w:rPr>
          <w:b/>
          <w:bCs/>
        </w:rPr>
        <w:t>Szalkai Krisztián</w:t>
      </w:r>
      <w:r w:rsidRPr="00B50CAA">
        <w:t>, szigorló hallgató kijelentem, hogy ezt a diplomatervet 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40E847FB"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r w:rsidR="00A47AEB" w:rsidRPr="00EE1A1F">
        <w:t>közzé tegye</w:t>
      </w:r>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71BF290C"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ins w:id="298" w:author="Szalkai Krisztián Farkas" w:date="2021-12-14T14:51:00Z">
        <w:r w:rsidR="00A427C2">
          <w:rPr>
            <w:noProof/>
          </w:rPr>
          <w:t>2021. 12. 14.</w:t>
        </w:r>
      </w:ins>
      <w:del w:id="299" w:author="Szalkai Krisztián Farkas" w:date="2021-12-14T14:47:00Z">
        <w:r w:rsidR="00527A9B" w:rsidDel="00AF1199">
          <w:rPr>
            <w:noProof/>
          </w:rPr>
          <w:delText>2021. 12. 10.</w:delText>
        </w:r>
      </w:del>
      <w:r w:rsidRPr="00B50CAA">
        <w:fldChar w:fldCharType="end"/>
      </w:r>
    </w:p>
    <w:p w14:paraId="5128D61A" w14:textId="77777777" w:rsidR="00681E99" w:rsidRDefault="005E01E0" w:rsidP="00854BDC">
      <w:pPr>
        <w:pStyle w:val="Nyilatkozatalrs"/>
      </w:pPr>
      <w:r>
        <w:tab/>
      </w:r>
      <w:r w:rsidR="00854BDC">
        <w:t>...</w:t>
      </w:r>
      <w:r>
        <w:t>…………………………………………….</w:t>
      </w:r>
    </w:p>
    <w:p w14:paraId="26AA76B1" w14:textId="37EEF5BE" w:rsidR="005E01E0" w:rsidRDefault="005E01E0" w:rsidP="00854BDC">
      <w:pPr>
        <w:pStyle w:val="Nyilatkozatalrs"/>
      </w:pPr>
      <w:r>
        <w:tab/>
      </w:r>
      <w:r w:rsidR="00140598">
        <w:t>Szalkai Krisztián</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3F6BFAB5" w14:textId="6DAE1DC8" w:rsidR="004267A5" w:rsidRDefault="0063585C" w:rsidP="004267A5">
      <w:pPr>
        <w:pStyle w:val="Fejezetcimszmozsnlkl"/>
      </w:pPr>
      <w:bookmarkStart w:id="300" w:name="_Toc90385654"/>
      <w:r w:rsidRPr="00B50CAA">
        <w:lastRenderedPageBreak/>
        <w:t>Összefoglaló</w:t>
      </w:r>
      <w:bookmarkEnd w:id="300"/>
    </w:p>
    <w:p w14:paraId="69156C21" w14:textId="56F9DF51" w:rsidR="00F05203" w:rsidRPr="00F05203" w:rsidRDefault="00F05203" w:rsidP="00F05203">
      <w:r w:rsidRPr="00F05203">
        <w:t>Napjainkban a rohamosan növekvő népesség és igényei nehéz helyzetbe kényszeríti a fővárosi közlekedést, mivel a kialakult struktúra nehezen változtatható, új utak, parkolóhelyek létrehozása sok helyen nehezen kivitelezhető. Az átlag életszínvonal növekedésével a tömegközlekedés nehezen tud lépést tartani, így az emberek jelentős része járna autóval, ez pedig az utak nagyobb leterheltségéhez vezet. A probléma mérséklésére számos alternatíva jelent meg. Ezek közül a kényelmes, de legtöbbször drága taxi szolgáltatások és a kevésbé komfortos, de általában olcsóbb közösségi közlekedési opciók (Mol Limo stb.) ötvözése az alkalmazás célja, mely egy megfizethető és kényelmes alternatívát nyújtana a városi közlekedésre.</w:t>
      </w:r>
    </w:p>
    <w:p w14:paraId="4BB96D41" w14:textId="265147EA" w:rsidR="004267A5" w:rsidRPr="004267A5" w:rsidRDefault="008859A2" w:rsidP="004267A5">
      <w:r>
        <w:t>Az alkalmazás három szolgáltatást nyújt, használható hagyományos taxi szolgálatként, azonnali autórendeléssel</w:t>
      </w:r>
      <w:r w:rsidR="00B44768">
        <w:t xml:space="preserve">, lehetőséget nyújt adott időpontra előre történő autófoglalásra egy útra, például repülőtér vagy színház megközelítésekor, illetve bérelhető autó sofőrrel egy megadott időtartamra, például bevásárlás vagy ügyintézés esetére. A szolgáltatás </w:t>
      </w:r>
      <w:r w:rsidR="00D45397">
        <w:t>előnye, hogy összefogja a hasonló szektorokat, így a városi közlekedésre készülők legtöbb igényét ki tudja elégíteni, ezzel növelve a potenciális felhasználók számát.</w:t>
      </w:r>
    </w:p>
    <w:p w14:paraId="21C899A0" w14:textId="4DA105BF" w:rsidR="004267A5" w:rsidRPr="004267A5" w:rsidRDefault="004267A5" w:rsidP="004267A5">
      <w:r>
        <w:t>Jelen dokumentumban bemutatom a megoldás során használt technológiákat, a rendszer megtervezésének lépéseit, feltárom a megvalósításom lépéseit, az aközben felmerülő problémákat, végül leírom az alkalmazás továbbfejlesztési lehetőségeit, a megvalósítás során szerzett tapasztalataimat. A rendszer egy web szerverből</w:t>
      </w:r>
      <w:r w:rsidR="00BF1594">
        <w:t xml:space="preserve"> és egy webes felületből áll.</w:t>
      </w:r>
    </w:p>
    <w:p w14:paraId="18F0F7B7" w14:textId="707A74B6" w:rsidR="0063585C" w:rsidRPr="005E7DC2" w:rsidRDefault="0063585C" w:rsidP="00816BCB">
      <w:pPr>
        <w:pStyle w:val="Fejezetcimszmozsnlkl"/>
        <w:rPr>
          <w:lang w:val="en-US"/>
        </w:rPr>
      </w:pPr>
      <w:bookmarkStart w:id="301" w:name="_Toc90385655"/>
      <w:r w:rsidRPr="005E7DC2">
        <w:rPr>
          <w:lang w:val="en-US"/>
        </w:rPr>
        <w:lastRenderedPageBreak/>
        <w:t>Abstract</w:t>
      </w:r>
      <w:bookmarkEnd w:id="301"/>
    </w:p>
    <w:p w14:paraId="74471ADD" w14:textId="2186C790" w:rsidR="005E7DC2" w:rsidRDefault="005E7DC2" w:rsidP="005E7DC2">
      <w:pPr>
        <w:rPr>
          <w:lang w:val="en-US"/>
        </w:rPr>
      </w:pPr>
      <w:r w:rsidRPr="005E7DC2">
        <w:rPr>
          <w:lang w:val="en-US"/>
        </w:rPr>
        <w:t xml:space="preserve">This day and age, the rapidly growing population and their needs place capital cities’ traffic management in a predicament, since </w:t>
      </w:r>
      <w:r>
        <w:rPr>
          <w:lang w:val="en-US"/>
        </w:rPr>
        <w:t xml:space="preserve">the already built infrastructure is hard to change, new roads, parking spaces are mostly hard to build. Public transport networks have a hard time with keeping up with the ever-rising average living standards of the metropolitan population, so more and more people prefer to use a car, and that leads to the roads being even more pressured. To face this problem </w:t>
      </w:r>
      <w:r w:rsidR="00A47AEB">
        <w:rPr>
          <w:lang w:val="en-US"/>
        </w:rPr>
        <w:t>several</w:t>
      </w:r>
      <w:r>
        <w:rPr>
          <w:lang w:val="en-US"/>
        </w:rPr>
        <w:t xml:space="preserve"> solutions arose: From the many, this </w:t>
      </w:r>
      <w:r w:rsidR="004F5086">
        <w:rPr>
          <w:lang w:val="en-US"/>
        </w:rPr>
        <w:t>application</w:t>
      </w:r>
      <w:r>
        <w:rPr>
          <w:lang w:val="en-US"/>
        </w:rPr>
        <w:t xml:space="preserve"> attempts to merge </w:t>
      </w:r>
      <w:r w:rsidR="004F5086">
        <w:rPr>
          <w:lang w:val="en-US"/>
        </w:rPr>
        <w:t>the more comfortable, but usually less affordable taxi services, with the more affordable but usually less comfortable community transport options (such as Mol limo etc.), which would result in a both affordable and comfortable solution for metropolitan transport.</w:t>
      </w:r>
    </w:p>
    <w:p w14:paraId="24DC678D" w14:textId="42AC686D" w:rsidR="00BF1594" w:rsidRPr="000223BB" w:rsidRDefault="004F5086" w:rsidP="000223BB">
      <w:pPr>
        <w:rPr>
          <w:lang w:val="en-US"/>
        </w:rPr>
      </w:pPr>
      <w:r>
        <w:rPr>
          <w:lang w:val="en-US"/>
        </w:rPr>
        <w:t xml:space="preserve">The application incorporates three services: It works as a regular taxi service, where you can pay for a ride from one place to another immediately, you have the option to book a ride in advance, for example if you know you will have to be at the airport or at a theatre at a given time, additionally, you can rent a chauffeur and a car for a given period of time, useful for shopping, or if you need to take care of business in multiple places throughout the day. The advantage of such a service is that it incorporates </w:t>
      </w:r>
      <w:r w:rsidR="000223BB">
        <w:rPr>
          <w:lang w:val="en-US"/>
        </w:rPr>
        <w:t xml:space="preserve">similar </w:t>
      </w:r>
      <w:r w:rsidR="00A47AEB">
        <w:rPr>
          <w:lang w:val="en-US"/>
        </w:rPr>
        <w:t>sectors,</w:t>
      </w:r>
      <w:r w:rsidR="000223BB">
        <w:rPr>
          <w:lang w:val="en-US"/>
        </w:rPr>
        <w:t xml:space="preserve"> and it satisfies the needs of most who want to travel in/to the city, thus increasing the number of potential users.</w:t>
      </w:r>
    </w:p>
    <w:p w14:paraId="307C12AB" w14:textId="2174F27A" w:rsidR="00BF1594" w:rsidRPr="00D76A12" w:rsidRDefault="00BF1594" w:rsidP="00BF1594">
      <w:pPr>
        <w:rPr>
          <w:lang w:val="en-US"/>
        </w:rPr>
      </w:pPr>
      <w:bookmarkStart w:id="302" w:name="_Toc332797397"/>
      <w:r>
        <w:rPr>
          <w:lang w:val="en-US"/>
        </w:rPr>
        <w:t xml:space="preserve">In this document I will introduce the technologies I used, the steps of designing and implementing the system and show how I solved the problems that occurred while developing the system. </w:t>
      </w:r>
      <w:r w:rsidR="00D45397">
        <w:rPr>
          <w:lang w:val="en-US"/>
        </w:rPr>
        <w:t>Lastly,</w:t>
      </w:r>
      <w:r>
        <w:rPr>
          <w:lang w:val="en-US"/>
        </w:rPr>
        <w:t xml:space="preserve"> </w:t>
      </w:r>
      <w:r w:rsidR="00D45397">
        <w:rPr>
          <w:lang w:val="en-US"/>
        </w:rPr>
        <w:t>I will</w:t>
      </w:r>
      <w:r>
        <w:rPr>
          <w:lang w:val="en-US"/>
        </w:rPr>
        <w:t xml:space="preserve"> present some ideas for further development and summarize what I’ve learned during the project. The system consists of a web server, and a web applicatio</w:t>
      </w:r>
      <w:r w:rsidR="00D45397">
        <w:rPr>
          <w:lang w:val="en-US"/>
        </w:rPr>
        <w:t>n</w:t>
      </w:r>
      <w:r>
        <w:rPr>
          <w:lang w:val="en-US"/>
        </w:rPr>
        <w:t>.</w:t>
      </w:r>
    </w:p>
    <w:p w14:paraId="5747A86F" w14:textId="6F880EB9" w:rsidR="00B50CAA" w:rsidRDefault="00ED1FB9" w:rsidP="00ED1FB9">
      <w:pPr>
        <w:pStyle w:val="Heading1"/>
      </w:pPr>
      <w:bookmarkStart w:id="303" w:name="_Toc90385656"/>
      <w:bookmarkEnd w:id="302"/>
      <w:r>
        <w:lastRenderedPageBreak/>
        <w:t>Bevezetés</w:t>
      </w:r>
      <w:bookmarkEnd w:id="303"/>
    </w:p>
    <w:p w14:paraId="7B4A3818" w14:textId="77777777" w:rsidR="00ED1FB9" w:rsidRPr="00D76A12" w:rsidRDefault="00ED1FB9" w:rsidP="00ED1FB9">
      <w:r w:rsidRPr="00D76A12">
        <w:t>A következő fejezetben kifejtem miért ezt a témát választottam, illetve kitérek néhány technológiai/platform választás kérdésére.</w:t>
      </w:r>
    </w:p>
    <w:p w14:paraId="51A9D481" w14:textId="337AD7DE" w:rsidR="00ED1FB9" w:rsidRDefault="00ED1FB9" w:rsidP="00ED1FB9">
      <w:pPr>
        <w:pStyle w:val="Heading2"/>
      </w:pPr>
      <w:bookmarkStart w:id="304" w:name="_Toc90385657"/>
      <w:r>
        <w:t>A téma</w:t>
      </w:r>
      <w:bookmarkEnd w:id="304"/>
    </w:p>
    <w:p w14:paraId="30568FC4" w14:textId="77777777" w:rsidR="00A25F6F" w:rsidRDefault="00A25F6F" w:rsidP="00A25F6F">
      <w:pPr>
        <w:rPr>
          <w:noProof/>
        </w:rPr>
      </w:pPr>
      <w:r>
        <w:rPr>
          <w:noProof/>
        </w:rPr>
        <w:t>Napjainkban a rohamosan növekvő népesség és igényei nehéz helyzetbe kényszeríti a fővárosi közlekedést, mivel a kialakult strusktúra nehezen változtatható, új utak, parkolóhelyek létrehozása sok helyen nehezen kivitelezhető. Az átlag életszínvonal növekedésével a tömegközlekedés nehezen tud lépést tartani, így az emberek jelentős része járna autóval, ez pedig az utak nagyobb leterheltségéhez vezet. A probléma mérséklésére számos alternatíva jelent meg. Ezek közül a kényelmes de legtöbbször drága taxi szolgáltatások és a kevésbé komfortos de általában olcsóbb közösségi közlekedési opciók (Mol Limo stb.) ötvözése az alkalmazás célja, mely egy megfizethető és kényelmes alternatívát nyújtana a városi közlekedésre.</w:t>
      </w:r>
    </w:p>
    <w:p w14:paraId="35EA35CF" w14:textId="5E7BCE0E" w:rsidR="00D41B2C" w:rsidRDefault="00D41B2C" w:rsidP="00D41B2C">
      <w:pPr>
        <w:pStyle w:val="Heading2"/>
      </w:pPr>
      <w:bookmarkStart w:id="305" w:name="_Toc90385658"/>
      <w:r>
        <w:t>A választott platformok</w:t>
      </w:r>
      <w:bookmarkEnd w:id="305"/>
    </w:p>
    <w:p w14:paraId="4E9CEAF1" w14:textId="7C31FCF6" w:rsidR="00D41B2C" w:rsidRDefault="009259D0" w:rsidP="00D41B2C">
      <w:r w:rsidRPr="00D76A12">
        <w:t>A téma kiválasztása után el kellett döntenem milyen platformon fogom megvalósítani a szolgáltatásokat. A döntésben figyelembe vettem a jelenlegi szakmai trendeket, a hasonló alkalm</w:t>
      </w:r>
      <w:r>
        <w:t xml:space="preserve">azások megvalósításait, </w:t>
      </w:r>
      <w:r w:rsidR="00D01440">
        <w:t>illetve szerepet játszott a saját preferenciám, az általam ismert programozási nyelvekben szerzett tapasztalataim is.</w:t>
      </w:r>
    </w:p>
    <w:p w14:paraId="449B8319" w14:textId="597C73CD" w:rsidR="00D01440" w:rsidRDefault="00D01440" w:rsidP="00D01440">
      <w:pPr>
        <w:pStyle w:val="Heading2"/>
      </w:pPr>
      <w:bookmarkStart w:id="306" w:name="_Toc90385659"/>
      <w:r>
        <w:t>A dokumentum felépítése</w:t>
      </w:r>
      <w:bookmarkEnd w:id="306"/>
    </w:p>
    <w:p w14:paraId="16736D52" w14:textId="1ADC2A4D" w:rsidR="00D01440" w:rsidRPr="00D01440" w:rsidRDefault="00D01440" w:rsidP="00D01440">
      <w:r>
        <w:t>A továbbiakban bemutatom a használt technológiákat, használatuk előnyeit. Azután felvázolom a tervezés folyamatát, a megvalósítandó konkrét feladatokat, a létrehozandó adatbázis felépítését. Végül rátérek a megvalósítás tényleges folyamatára, az elkészült program bemutatására.</w:t>
      </w:r>
    </w:p>
    <w:p w14:paraId="24AE5FEC" w14:textId="0B4F8B71" w:rsidR="00ED1FB9" w:rsidRDefault="00ED1FB9" w:rsidP="00ED1FB9">
      <w:pPr>
        <w:pStyle w:val="Heading1"/>
      </w:pPr>
      <w:bookmarkStart w:id="307" w:name="_Toc90385660"/>
      <w:r>
        <w:lastRenderedPageBreak/>
        <w:t>Technológiák</w:t>
      </w:r>
      <w:bookmarkEnd w:id="307"/>
    </w:p>
    <w:p w14:paraId="29C7B14A" w14:textId="77777777" w:rsidR="00D01440" w:rsidRDefault="00D01440" w:rsidP="00D01440">
      <w:r>
        <w:t xml:space="preserve">Az alábbiakban az általam választott technológiákat mutatom be általánosságban, illetve amennyiben nem egyértelmű a választás, megemlítem a választási lehetőségeket és a mérlegelési pontok felsorolásával alátámasztom a választásaimat. </w:t>
      </w:r>
    </w:p>
    <w:p w14:paraId="60426CDC" w14:textId="77777777" w:rsidR="00D01440" w:rsidRDefault="00D01440" w:rsidP="00D01440">
      <w:pPr>
        <w:pStyle w:val="Heading2"/>
      </w:pPr>
      <w:bookmarkStart w:id="308" w:name="_Toc27044916"/>
      <w:bookmarkStart w:id="309" w:name="_Toc90385661"/>
      <w:r>
        <w:t>.NET Core</w:t>
      </w:r>
      <w:bookmarkEnd w:id="308"/>
      <w:bookmarkEnd w:id="309"/>
    </w:p>
    <w:p w14:paraId="6F570FDB" w14:textId="27BB27DC" w:rsidR="00D01440" w:rsidRDefault="00D01440" w:rsidP="00D01440">
      <w:r>
        <w:t>Mivel a relációs adatbázis megvalósítására a</w:t>
      </w:r>
      <w:ins w:id="310" w:author="Szalkai Krisztián Farkas" w:date="2021-12-10T19:54:00Z">
        <w:r w:rsidR="00E737B7">
          <w:t xml:space="preserve"> </w:t>
        </w:r>
      </w:ins>
      <w:del w:id="311" w:author="Szalkai Krisztián Farkas" w:date="2021-12-10T19:54:00Z">
        <w:r w:rsidDel="00E737B7">
          <w:delText xml:space="preserve"> </w:delText>
        </w:r>
      </w:del>
      <w:r>
        <w:t>.</w:t>
      </w:r>
      <w:commentRangeStart w:id="312"/>
      <w:del w:id="313" w:author="Szalkai Krisztián Farkas" w:date="2021-12-10T18:55:00Z">
        <w:r w:rsidDel="00885BDF">
          <w:delText xml:space="preserve">Net </w:delText>
        </w:r>
      </w:del>
      <w:commentRangeEnd w:id="312"/>
      <w:r w:rsidR="00885BDF">
        <w:t xml:space="preserve">NET </w:t>
      </w:r>
      <w:r w:rsidR="00543CEE">
        <w:rPr>
          <w:rStyle w:val="CommentReference"/>
          <w:rFonts w:asciiTheme="minorHAnsi" w:eastAsiaTheme="minorHAnsi" w:hAnsiTheme="minorHAnsi" w:cstheme="minorBidi"/>
          <w:lang w:val="en-US"/>
        </w:rPr>
        <w:commentReference w:id="312"/>
      </w:r>
      <w:r>
        <w:t xml:space="preserve">fejlesztői platformot választottam, így a használt technológia a </w:t>
      </w:r>
      <w:commentRangeStart w:id="314"/>
      <w:r>
        <w:t>.Net Core</w:t>
      </w:r>
      <w:commentRangeEnd w:id="314"/>
      <w:r w:rsidR="00543CEE">
        <w:rPr>
          <w:rStyle w:val="CommentReference"/>
          <w:rFonts w:asciiTheme="minorHAnsi" w:eastAsiaTheme="minorHAnsi" w:hAnsiTheme="minorHAnsi" w:cstheme="minorBidi"/>
          <w:lang w:val="en-US"/>
        </w:rPr>
        <w:commentReference w:id="314"/>
      </w:r>
      <w:ins w:id="315" w:author="Szalkai Krisztián Farkas" w:date="2021-12-10T18:56:00Z">
        <w:r w:rsidR="00885BDF">
          <w:t xml:space="preserve"> 3.1</w:t>
        </w:r>
      </w:ins>
      <w:r>
        <w:t>, hiszen a sokak által használt és szeretett .Net Framework továbbfejlesztett utódja</w:t>
      </w:r>
      <w:sdt>
        <w:sdtPr>
          <w:id w:val="2069845410"/>
          <w:citation/>
        </w:sdtPr>
        <w:sdtEndPr/>
        <w:sdtContent>
          <w:r>
            <w:fldChar w:fldCharType="begin"/>
          </w:r>
          <w:r>
            <w:rPr>
              <w:lang w:val="en-US"/>
            </w:rPr>
            <w:instrText xml:space="preserve"> CITATION Sco19 \l 1033 </w:instrText>
          </w:r>
          <w:r>
            <w:fldChar w:fldCharType="separate"/>
          </w:r>
          <w:ins w:id="316" w:author="Szalkai Krisztián Farkas" w:date="2021-12-14T14:47:00Z">
            <w:r w:rsidR="00AF1199">
              <w:rPr>
                <w:noProof/>
                <w:lang w:val="en-US"/>
              </w:rPr>
              <w:t xml:space="preserve"> </w:t>
            </w:r>
            <w:r w:rsidR="00AF1199" w:rsidRPr="00AF1199">
              <w:rPr>
                <w:noProof/>
                <w:lang w:val="en-US"/>
                <w:rPrChange w:id="317" w:author="Szalkai Krisztián Farkas" w:date="2021-12-14T14:47:00Z">
                  <w:rPr/>
                </w:rPrChange>
              </w:rPr>
              <w:t>[1]</w:t>
            </w:r>
          </w:ins>
          <w:del w:id="318" w:author="Szalkai Krisztián Farkas" w:date="2021-12-14T14:47:00Z">
            <w:r w:rsidR="00885BDF" w:rsidDel="00AF1199">
              <w:rPr>
                <w:noProof/>
                <w:lang w:val="en-US"/>
              </w:rPr>
              <w:delText xml:space="preserve"> </w:delText>
            </w:r>
            <w:r w:rsidR="00885BDF" w:rsidRPr="00885BDF" w:rsidDel="00AF1199">
              <w:rPr>
                <w:noProof/>
                <w:lang w:val="en-US"/>
              </w:rPr>
              <w:delText>[1]</w:delText>
            </w:r>
          </w:del>
          <w:r>
            <w:fldChar w:fldCharType="end"/>
          </w:r>
        </w:sdtContent>
      </w:sdt>
      <w:r>
        <w:t>.</w:t>
      </w:r>
    </w:p>
    <w:p w14:paraId="7A083FE3" w14:textId="72B1ED8C" w:rsidR="00D01440" w:rsidRDefault="00D01440" w:rsidP="00D01440">
      <w:r>
        <w:t xml:space="preserve">A .Net Core egy nyílt forráskódú, platform független keretrendszer, mely ideális szerveralkalmazások elkészítésére. </w:t>
      </w:r>
      <w:r w:rsidRPr="004F7898">
        <w:t xml:space="preserve">Az ASP.NET Core lehetővé teszi egy állapotmentes Web </w:t>
      </w:r>
      <w:proofErr w:type="spellStart"/>
      <w:r w:rsidR="00B71C3A">
        <w:t>Application</w:t>
      </w:r>
      <w:proofErr w:type="spellEnd"/>
      <w:r w:rsidR="00B71C3A">
        <w:t xml:space="preserve"> </w:t>
      </w:r>
      <w:proofErr w:type="spellStart"/>
      <w:r w:rsidR="00B71C3A">
        <w:t>Programming</w:t>
      </w:r>
      <w:proofErr w:type="spellEnd"/>
      <w:r w:rsidR="00B71C3A">
        <w:t xml:space="preserve"> Interface (</w:t>
      </w:r>
      <w:r w:rsidRPr="004F7898">
        <w:t>API</w:t>
      </w:r>
      <w:r w:rsidR="00B71C3A">
        <w:t>)</w:t>
      </w:r>
      <w:r w:rsidRPr="004F7898">
        <w:t xml:space="preserve"> készítését, ami egy </w:t>
      </w:r>
      <w:proofErr w:type="spellStart"/>
      <w:r w:rsidRPr="004F7898">
        <w:t>Hyper</w:t>
      </w:r>
      <w:proofErr w:type="spellEnd"/>
      <w:r w:rsidRPr="004F7898">
        <w:t xml:space="preserve"> Text </w:t>
      </w:r>
      <w:proofErr w:type="spellStart"/>
      <w:r w:rsidRPr="004F7898">
        <w:t>Transfer</w:t>
      </w:r>
      <w:proofErr w:type="spellEnd"/>
      <w:r w:rsidRPr="004F7898">
        <w:t xml:space="preserve"> </w:t>
      </w:r>
      <w:proofErr w:type="spellStart"/>
      <w:r w:rsidRPr="004F7898">
        <w:t>Protocol</w:t>
      </w:r>
      <w:proofErr w:type="spellEnd"/>
      <w:r w:rsidRPr="004F7898">
        <w:t xml:space="preserve"> (HTTP) alapú kommunikációra alapuló szolgáltatás, így több platformról is elérhető, legyen az webes, asztali vagy telefonos.</w:t>
      </w:r>
    </w:p>
    <w:p w14:paraId="140BEBE6" w14:textId="56F73CDD" w:rsidR="00D6481A" w:rsidRDefault="00D6481A" w:rsidP="00D01440">
      <w:r>
        <w:t>A backend megvalósításához meggondoltam még a Java használatát, mint a másik vezető backend platform a piacon</w:t>
      </w:r>
      <w:r w:rsidR="00561D1D">
        <w:t>. A két platform körül folyamatos a „vita” a fejlesztők között, eddig úgy tűnik, hogy mindkét nyelv nagyon hasonló tulajdonságokkal rendelkezik</w:t>
      </w:r>
      <w:sdt>
        <w:sdtPr>
          <w:id w:val="-1421010788"/>
          <w:citation/>
        </w:sdtPr>
        <w:sdtEndPr/>
        <w:sdtContent>
          <w:r w:rsidR="00561D1D">
            <w:fldChar w:fldCharType="begin"/>
          </w:r>
          <w:r w:rsidR="00561D1D">
            <w:rPr>
              <w:lang w:val="en-US"/>
            </w:rPr>
            <w:instrText xml:space="preserve"> CITATION Pat20 \l 1033 </w:instrText>
          </w:r>
          <w:r w:rsidR="00561D1D">
            <w:fldChar w:fldCharType="separate"/>
          </w:r>
          <w:ins w:id="319" w:author="Szalkai Krisztián Farkas" w:date="2021-12-14T14:47:00Z">
            <w:r w:rsidR="00AF1199">
              <w:rPr>
                <w:noProof/>
                <w:lang w:val="en-US"/>
              </w:rPr>
              <w:t xml:space="preserve"> </w:t>
            </w:r>
            <w:r w:rsidR="00AF1199" w:rsidRPr="00AF1199">
              <w:rPr>
                <w:noProof/>
                <w:lang w:val="en-US"/>
                <w:rPrChange w:id="320" w:author="Szalkai Krisztián Farkas" w:date="2021-12-14T14:47:00Z">
                  <w:rPr/>
                </w:rPrChange>
              </w:rPr>
              <w:t>[2]</w:t>
            </w:r>
          </w:ins>
          <w:del w:id="321" w:author="Szalkai Krisztián Farkas" w:date="2021-12-14T14:47:00Z">
            <w:r w:rsidR="00885BDF" w:rsidDel="00AF1199">
              <w:rPr>
                <w:noProof/>
                <w:lang w:val="en-US"/>
              </w:rPr>
              <w:delText xml:space="preserve"> </w:delText>
            </w:r>
            <w:r w:rsidR="00885BDF" w:rsidRPr="00885BDF" w:rsidDel="00AF1199">
              <w:rPr>
                <w:noProof/>
                <w:lang w:val="en-US"/>
              </w:rPr>
              <w:delText>[2]</w:delText>
            </w:r>
          </w:del>
          <w:r w:rsidR="00561D1D">
            <w:fldChar w:fldCharType="end"/>
          </w:r>
        </w:sdtContent>
      </w:sdt>
      <w:r w:rsidR="00561D1D">
        <w:t>, így leginkább a személyes preferencia játszott szerepet a döntésben.</w:t>
      </w:r>
    </w:p>
    <w:p w14:paraId="2987E712" w14:textId="77777777" w:rsidR="00D01440" w:rsidRDefault="00D01440" w:rsidP="00D01440">
      <w:pPr>
        <w:pStyle w:val="Heading3"/>
      </w:pPr>
      <w:bookmarkStart w:id="322" w:name="_Toc27044917"/>
      <w:bookmarkStart w:id="323" w:name="_Toc90385662"/>
      <w:r>
        <w:t>Entity Framework Core</w:t>
      </w:r>
      <w:bookmarkEnd w:id="322"/>
      <w:bookmarkEnd w:id="323"/>
    </w:p>
    <w:p w14:paraId="5DB85DE7" w14:textId="6A106216" w:rsidR="00D01440" w:rsidRPr="004F7898" w:rsidRDefault="00D01440" w:rsidP="00D01440">
      <w:r w:rsidRPr="004F7898">
        <w:t xml:space="preserve">Az Entity Framework Core (EF Core) egy lecsupaszított, </w:t>
      </w:r>
      <w:r>
        <w:t>platformfüggetlen</w:t>
      </w:r>
      <w:r w:rsidRPr="004F7898">
        <w:t xml:space="preserve"> verziója az Entity Frameworknek, ami egy Microsoft által fejlesztett objektum relációs leképző (ORM) keretrendszer</w:t>
      </w:r>
      <w:commentRangeStart w:id="324"/>
      <w:sdt>
        <w:sdtPr>
          <w:id w:val="-944682175"/>
          <w:citation/>
        </w:sdtPr>
        <w:sdtEndPr/>
        <w:sdtContent>
          <w:r>
            <w:fldChar w:fldCharType="begin"/>
          </w:r>
          <w:r>
            <w:rPr>
              <w:lang w:val="en-US"/>
            </w:rPr>
            <w:instrText xml:space="preserve"> CITATION Mic18 \l 1033 </w:instrText>
          </w:r>
          <w:r>
            <w:fldChar w:fldCharType="separate"/>
          </w:r>
          <w:ins w:id="325" w:author="Szalkai Krisztián Farkas" w:date="2021-12-14T14:47:00Z">
            <w:r w:rsidR="00AF1199">
              <w:rPr>
                <w:noProof/>
                <w:lang w:val="en-US"/>
              </w:rPr>
              <w:t xml:space="preserve"> </w:t>
            </w:r>
            <w:r w:rsidR="00AF1199" w:rsidRPr="00AF1199">
              <w:rPr>
                <w:noProof/>
                <w:lang w:val="en-US"/>
                <w:rPrChange w:id="326" w:author="Szalkai Krisztián Farkas" w:date="2021-12-14T14:47:00Z">
                  <w:rPr/>
                </w:rPrChange>
              </w:rPr>
              <w:t>[3]</w:t>
            </w:r>
          </w:ins>
          <w:del w:id="327" w:author="Szalkai Krisztián Farkas" w:date="2021-12-14T14:47:00Z">
            <w:r w:rsidR="00885BDF" w:rsidDel="00AF1199">
              <w:rPr>
                <w:noProof/>
                <w:lang w:val="en-US"/>
              </w:rPr>
              <w:delText xml:space="preserve"> </w:delText>
            </w:r>
            <w:r w:rsidR="00885BDF" w:rsidRPr="00885BDF" w:rsidDel="00AF1199">
              <w:rPr>
                <w:noProof/>
                <w:lang w:val="en-US"/>
              </w:rPr>
              <w:delText>[3]</w:delText>
            </w:r>
          </w:del>
          <w:r>
            <w:fldChar w:fldCharType="end"/>
          </w:r>
        </w:sdtContent>
      </w:sdt>
      <w:commentRangeEnd w:id="324"/>
      <w:r w:rsidR="00543CEE">
        <w:rPr>
          <w:rStyle w:val="CommentReference"/>
          <w:rFonts w:asciiTheme="minorHAnsi" w:eastAsiaTheme="minorHAnsi" w:hAnsiTheme="minorHAnsi" w:cstheme="minorBidi"/>
          <w:lang w:val="en-US"/>
        </w:rPr>
        <w:commentReference w:id="324"/>
      </w:r>
      <w:r w:rsidRPr="004F7898">
        <w:t>. Segítségével</w:t>
      </w:r>
      <w:r>
        <w:t xml:space="preserve"> egyszerű .NET-es objektumokon</w:t>
      </w:r>
      <w:r w:rsidRPr="004F7898">
        <w:t xml:space="preserve"> végezhetünk műveleteket C# nyelven, amit az EF Core változáskövetője átalakít az adatbázis által értelmezhető parancsokká és </w:t>
      </w:r>
      <w:r w:rsidR="00A47AEB" w:rsidRPr="004F7898">
        <w:t>végrehajttatja</w:t>
      </w:r>
      <w:r w:rsidRPr="004F7898">
        <w:t xml:space="preserve"> őket. A </w:t>
      </w:r>
      <w:proofErr w:type="spellStart"/>
      <w:r w:rsidRPr="004F7898">
        <w:t>Language</w:t>
      </w:r>
      <w:proofErr w:type="spellEnd"/>
      <w:r w:rsidRPr="004F7898">
        <w:t xml:space="preserve"> </w:t>
      </w:r>
      <w:proofErr w:type="spellStart"/>
      <w:r w:rsidRPr="004F7898">
        <w:t>Integrated</w:t>
      </w:r>
      <w:proofErr w:type="spellEnd"/>
      <w:r w:rsidRPr="004F7898">
        <w:t xml:space="preserve"> </w:t>
      </w:r>
      <w:proofErr w:type="spellStart"/>
      <w:r w:rsidRPr="004F7898">
        <w:t>Query</w:t>
      </w:r>
      <w:proofErr w:type="spellEnd"/>
      <w:r w:rsidRPr="004F7898">
        <w:t xml:space="preserve"> (LINQ) szintakszissal együtt használva könnyen értelmezhető kódbázist készíthetünk az </w:t>
      </w:r>
      <w:commentRangeStart w:id="328"/>
      <w:r w:rsidRPr="004F7898">
        <w:t xml:space="preserve">adatsémánk manipulálása céljából. Ezen felül többféle adatbázis rendszert is támogat, így a fejlesztő számára transzparens módon tud ugyanabból a C# kódból Oracle, MSSQL, </w:t>
      </w:r>
      <w:proofErr w:type="spellStart"/>
      <w:r w:rsidRPr="004F7898">
        <w:t>SQLite</w:t>
      </w:r>
      <w:proofErr w:type="spellEnd"/>
      <w:r w:rsidRPr="004F7898">
        <w:t xml:space="preserve">, PostgreSQL vagy akár </w:t>
      </w:r>
      <w:proofErr w:type="spellStart"/>
      <w:r w:rsidRPr="004F7898">
        <w:t>NoSQL</w:t>
      </w:r>
      <w:proofErr w:type="spellEnd"/>
      <w:r w:rsidRPr="004F7898">
        <w:t xml:space="preserve"> által futtatható kódot generálni</w:t>
      </w:r>
      <w:ins w:id="329" w:author="Szalkai Krisztián Farkas" w:date="2021-12-10T19:00:00Z">
        <w:r w:rsidR="00885BDF">
          <w:t xml:space="preserve"> – az én alkalmazásomban PostgreSQL adatbázist használtam</w:t>
        </w:r>
      </w:ins>
      <w:ins w:id="330" w:author="Szalkai Krisztián Farkas" w:date="2021-12-10T19:01:00Z">
        <w:r w:rsidR="00885BDF">
          <w:t xml:space="preserve">, abból az egyszerű </w:t>
        </w:r>
        <w:r w:rsidR="00885BDF">
          <w:lastRenderedPageBreak/>
          <w:t xml:space="preserve">indokból kifolyólag, hogy a </w:t>
        </w:r>
        <w:proofErr w:type="spellStart"/>
        <w:r w:rsidR="00885BDF">
          <w:t>Heroku</w:t>
        </w:r>
        <w:proofErr w:type="spellEnd"/>
        <w:r w:rsidR="00885BDF">
          <w:t xml:space="preserve"> nevű platformot választottam az alkalmazás megosztásához</w:t>
        </w:r>
      </w:ins>
      <w:ins w:id="331" w:author="Szalkai Krisztián Farkas" w:date="2021-12-10T19:02:00Z">
        <w:r w:rsidR="007304D9">
          <w:t>, ami ezt a típusú adatbázist támogatja ingyenesen</w:t>
        </w:r>
      </w:ins>
      <w:r w:rsidRPr="004F7898">
        <w:t>.</w:t>
      </w:r>
      <w:commentRangeEnd w:id="328"/>
      <w:r w:rsidR="00543CEE">
        <w:rPr>
          <w:rStyle w:val="CommentReference"/>
          <w:rFonts w:asciiTheme="minorHAnsi" w:eastAsiaTheme="minorHAnsi" w:hAnsiTheme="minorHAnsi" w:cstheme="minorBidi"/>
          <w:lang w:val="en-US"/>
        </w:rPr>
        <w:commentReference w:id="328"/>
      </w:r>
    </w:p>
    <w:p w14:paraId="04F741E3" w14:textId="77777777" w:rsidR="00D01440" w:rsidRDefault="00D01440" w:rsidP="00D01440">
      <w:pPr>
        <w:pStyle w:val="Heading3"/>
      </w:pPr>
      <w:bookmarkStart w:id="332" w:name="_Toc27044918"/>
      <w:bookmarkStart w:id="333" w:name="_Ref87356843"/>
      <w:bookmarkStart w:id="334" w:name="_Ref87356855"/>
      <w:bookmarkStart w:id="335" w:name="_Toc90385663"/>
      <w:r>
        <w:t>AspNetCore Identity</w:t>
      </w:r>
      <w:bookmarkEnd w:id="332"/>
      <w:bookmarkEnd w:id="333"/>
      <w:bookmarkEnd w:id="334"/>
      <w:bookmarkEnd w:id="335"/>
    </w:p>
    <w:p w14:paraId="1CA74236" w14:textId="139DF231" w:rsidR="00D01440" w:rsidRDefault="00D01440" w:rsidP="00D01440">
      <w:r>
        <w:t>Az ASP:NET Core Identity egy úgynevezett „tagsági” rendszer, mellyel bejelentkezési funkcionalitást adhatunk .Net Core alkalmazásunkhoz. Az Identity nem csak az adott alkalmazásban létrehozott felhasználói fiókokkal történő belépést támogatja, hanem külső szolgáltatóktól származó bejelentkeztetés is támogatható</w:t>
      </w:r>
      <w:r w:rsidR="0004126F">
        <w:t xml:space="preserve"> </w:t>
      </w:r>
      <w:r>
        <w:t xml:space="preserve">(Ilyen például a Facebook, Google, vagy </w:t>
      </w:r>
      <w:proofErr w:type="spellStart"/>
      <w:r>
        <w:t>Twitter</w:t>
      </w:r>
      <w:proofErr w:type="spellEnd"/>
      <w:r>
        <w:t>)</w:t>
      </w:r>
      <w:sdt>
        <w:sdtPr>
          <w:id w:val="-46069836"/>
          <w:citation/>
        </w:sdtPr>
        <w:sdtEndPr/>
        <w:sdtContent>
          <w:r>
            <w:fldChar w:fldCharType="begin"/>
          </w:r>
          <w:r>
            <w:rPr>
              <w:lang w:val="en-US"/>
            </w:rPr>
            <w:instrText xml:space="preserve"> CITATION Ric19 \l 1033 </w:instrText>
          </w:r>
          <w:r>
            <w:fldChar w:fldCharType="separate"/>
          </w:r>
          <w:ins w:id="336" w:author="Szalkai Krisztián Farkas" w:date="2021-12-14T14:47:00Z">
            <w:r w:rsidR="00AF1199">
              <w:rPr>
                <w:noProof/>
                <w:lang w:val="en-US"/>
              </w:rPr>
              <w:t xml:space="preserve"> </w:t>
            </w:r>
            <w:r w:rsidR="00AF1199" w:rsidRPr="00AF1199">
              <w:rPr>
                <w:noProof/>
                <w:lang w:val="en-US"/>
                <w:rPrChange w:id="337" w:author="Szalkai Krisztián Farkas" w:date="2021-12-14T14:47:00Z">
                  <w:rPr/>
                </w:rPrChange>
              </w:rPr>
              <w:t>[4]</w:t>
            </w:r>
          </w:ins>
          <w:del w:id="338" w:author="Szalkai Krisztián Farkas" w:date="2021-12-14T14:47:00Z">
            <w:r w:rsidR="00885BDF" w:rsidDel="00AF1199">
              <w:rPr>
                <w:noProof/>
                <w:lang w:val="en-US"/>
              </w:rPr>
              <w:delText xml:space="preserve"> </w:delText>
            </w:r>
            <w:r w:rsidR="00885BDF" w:rsidRPr="00885BDF" w:rsidDel="00AF1199">
              <w:rPr>
                <w:noProof/>
                <w:lang w:val="en-US"/>
              </w:rPr>
              <w:delText>[4]</w:delText>
            </w:r>
          </w:del>
          <w:r>
            <w:fldChar w:fldCharType="end"/>
          </w:r>
        </w:sdtContent>
      </w:sdt>
      <w:r>
        <w:t>.</w:t>
      </w:r>
    </w:p>
    <w:p w14:paraId="57A3D38E" w14:textId="0716D62C" w:rsidR="00D01440" w:rsidRPr="004F7898" w:rsidRDefault="00D01440" w:rsidP="00D01440">
      <w:r>
        <w:t xml:space="preserve">Ennek nem csak az az előnye, hogy felhasználóinkat azonosítani tudjuk- hitelesíteni-, a rendszer támogatja a felhasználók meghatalmazási szintjének ellenőrzését is. Az általam fejlesztett rendszer szempontjából például ilyen meghatalmazási csoportok lehetnek a felhasználók adminisztrátorok és a </w:t>
      </w:r>
      <w:r w:rsidR="0004126F">
        <w:t>dolgozók</w:t>
      </w:r>
      <w:r>
        <w:t>.</w:t>
      </w:r>
    </w:p>
    <w:p w14:paraId="42F7C26E" w14:textId="77777777" w:rsidR="00D01440" w:rsidRDefault="00D01440" w:rsidP="00D01440">
      <w:pPr>
        <w:pStyle w:val="Heading3"/>
      </w:pPr>
      <w:bookmarkStart w:id="339" w:name="_Toc27044919"/>
      <w:bookmarkStart w:id="340" w:name="_Toc90385664"/>
      <w:proofErr w:type="spellStart"/>
      <w:r>
        <w:t>Swashbuckle</w:t>
      </w:r>
      <w:bookmarkEnd w:id="339"/>
      <w:bookmarkEnd w:id="340"/>
      <w:proofErr w:type="spellEnd"/>
    </w:p>
    <w:p w14:paraId="35EAD99E" w14:textId="46D0F281" w:rsidR="00D01440" w:rsidRDefault="00D01440" w:rsidP="00D01440">
      <w:r>
        <w:t xml:space="preserve">A </w:t>
      </w:r>
      <w:proofErr w:type="spellStart"/>
      <w:r>
        <w:t>Swashbuckle</w:t>
      </w:r>
      <w:proofErr w:type="spellEnd"/>
      <w:r>
        <w:t xml:space="preserve"> egy olyan könyvtár mely segítségével a fejlesztő könnyebben </w:t>
      </w:r>
      <w:r w:rsidRPr="00EF51CA">
        <w:t xml:space="preserve">dokumentálhatja, tesztelheti </w:t>
      </w:r>
      <w:proofErr w:type="spellStart"/>
      <w:r>
        <w:t>Representational</w:t>
      </w:r>
      <w:proofErr w:type="spellEnd"/>
      <w:r>
        <w:t xml:space="preserve"> </w:t>
      </w:r>
      <w:proofErr w:type="spellStart"/>
      <w:r>
        <w:t>State</w:t>
      </w:r>
      <w:proofErr w:type="spellEnd"/>
      <w:r>
        <w:t xml:space="preserve"> </w:t>
      </w:r>
      <w:proofErr w:type="spellStart"/>
      <w:r>
        <w:t>T</w:t>
      </w:r>
      <w:r w:rsidRPr="00EF51CA">
        <w:t>ransfer</w:t>
      </w:r>
      <w:proofErr w:type="spellEnd"/>
      <w:r w:rsidRPr="00EF51CA">
        <w:t> (REST)</w:t>
      </w:r>
      <w:r>
        <w:t xml:space="preserve"> architektúrájú alkalmazását. Képes a megírt C# </w:t>
      </w:r>
      <w:proofErr w:type="spellStart"/>
      <w:r>
        <w:t>Apllication</w:t>
      </w:r>
      <w:proofErr w:type="spellEnd"/>
      <w:r>
        <w:t xml:space="preserve"> </w:t>
      </w:r>
      <w:proofErr w:type="spellStart"/>
      <w:r>
        <w:t>programming</w:t>
      </w:r>
      <w:proofErr w:type="spellEnd"/>
      <w:r>
        <w:t xml:space="preserve"> interface (API)-t felhasználva automatikusan egy olyan felületet generálni, melyről a kérdéses végpontok tesztelhetők, illetve a kód megfelelő kommentezésével az alkalmazás dokumentálását is nagyban elősegíti.</w:t>
      </w:r>
    </w:p>
    <w:p w14:paraId="58F41EFF" w14:textId="43C5525B" w:rsidR="00CB5346" w:rsidRDefault="00CB5346" w:rsidP="00CB5346">
      <w:pPr>
        <w:pStyle w:val="Heading3"/>
      </w:pPr>
      <w:bookmarkStart w:id="341" w:name="_Ref86153536"/>
      <w:bookmarkStart w:id="342" w:name="_Toc90385665"/>
      <w:r>
        <w:t>Barion Client</w:t>
      </w:r>
      <w:bookmarkEnd w:id="341"/>
      <w:bookmarkEnd w:id="342"/>
    </w:p>
    <w:p w14:paraId="03F5494D" w14:textId="7CFB730D" w:rsidR="00CB5346" w:rsidRPr="00CB5346" w:rsidRDefault="00E72609" w:rsidP="00CB5346">
      <w:r>
        <w:t>Az alkalmazáshoz többféle fizetési módszer is integrálható, én a Barion</w:t>
      </w:r>
      <w:r w:rsidR="009B70F4">
        <w:t xml:space="preserve"> szolgáltatót</w:t>
      </w:r>
      <w:r>
        <w:t xml:space="preserve"> </w:t>
      </w:r>
      <w:r w:rsidR="009B70F4">
        <w:t>választottam, mint elsőként megvalósított rendszer</w:t>
      </w:r>
      <w:r>
        <w:t>.</w:t>
      </w:r>
      <w:r w:rsidR="009B70F4">
        <w:t xml:space="preserve"> A szolgáltatás integrációját hivatott segíteni a Barion Client </w:t>
      </w:r>
      <w:proofErr w:type="spellStart"/>
      <w:r w:rsidR="009B70F4">
        <w:t>NuGet</w:t>
      </w:r>
      <w:proofErr w:type="spellEnd"/>
      <w:r w:rsidR="009B70F4">
        <w:t xml:space="preserve"> csomag, mely a leggyakoribb API hívásokat és JSON struktúrákat csomagolja C# osztályokba.</w:t>
      </w:r>
    </w:p>
    <w:p w14:paraId="1EFC49AF" w14:textId="69111080" w:rsidR="00CB5346" w:rsidRDefault="00CB5346" w:rsidP="00CB5346">
      <w:pPr>
        <w:pStyle w:val="Heading3"/>
      </w:pPr>
      <w:bookmarkStart w:id="343" w:name="_Toc90385666"/>
      <w:r>
        <w:t xml:space="preserve">ASP.NET Core </w:t>
      </w:r>
      <w:proofErr w:type="spellStart"/>
      <w:r>
        <w:t>SpaServices</w:t>
      </w:r>
      <w:bookmarkEnd w:id="343"/>
      <w:proofErr w:type="spellEnd"/>
    </w:p>
    <w:p w14:paraId="4EB2FDF4" w14:textId="1A8792D7" w:rsidR="00CB5346" w:rsidRPr="00CB5346" w:rsidRDefault="00634E8E" w:rsidP="00CB5346">
      <w:r>
        <w:t xml:space="preserve">Az alkalmazás felépítése lehetővé teszi, hogy </w:t>
      </w:r>
      <w:r w:rsidR="00EE7024">
        <w:t xml:space="preserve">külön-külön, vagy egyben telepítsük ki a backendet és a frontendet. </w:t>
      </w:r>
      <w:r w:rsidR="007636F2">
        <w:t xml:space="preserve">Az egyben történő telepítést könnyíti meg az </w:t>
      </w:r>
      <w:proofErr w:type="spellStart"/>
      <w:r w:rsidR="007636F2">
        <w:t>Spa</w:t>
      </w:r>
      <w:proofErr w:type="spellEnd"/>
      <w:r w:rsidR="007636F2">
        <w:t xml:space="preserve"> </w:t>
      </w:r>
      <w:proofErr w:type="spellStart"/>
      <w:r w:rsidR="007636F2">
        <w:t>Sevices</w:t>
      </w:r>
      <w:proofErr w:type="spellEnd"/>
      <w:r w:rsidR="007636F2">
        <w:t xml:space="preserve"> nevű </w:t>
      </w:r>
      <w:proofErr w:type="spellStart"/>
      <w:r w:rsidR="007636F2">
        <w:t>NuGet</w:t>
      </w:r>
      <w:proofErr w:type="spellEnd"/>
      <w:r w:rsidR="007636F2">
        <w:t xml:space="preserve"> csomag, mely elfedi a frontend által használt statikus fájlok kezelését egyetlen konfigurációs hívás mögé. A fordítást és a telepítést ezen kívül a </w:t>
      </w:r>
      <w:r w:rsidR="007636F2">
        <w:lastRenderedPageBreak/>
        <w:t>backend fordítási direktíváinak beállításával támogatnunk kell, ezekről a Megvalósítás fejezetben részletesen is beszélni fogok.</w:t>
      </w:r>
    </w:p>
    <w:p w14:paraId="0DAB4C35" w14:textId="77777777" w:rsidR="00D01440" w:rsidRDefault="00D01440" w:rsidP="00D01440">
      <w:pPr>
        <w:pStyle w:val="Heading2"/>
      </w:pPr>
      <w:r>
        <w:t xml:space="preserve"> </w:t>
      </w:r>
      <w:bookmarkStart w:id="344" w:name="_Ref26528222"/>
      <w:bookmarkStart w:id="345" w:name="_Toc27044920"/>
      <w:bookmarkStart w:id="346" w:name="_Toc90385667"/>
      <w:r>
        <w:t>React</w:t>
      </w:r>
      <w:bookmarkEnd w:id="344"/>
      <w:bookmarkEnd w:id="345"/>
      <w:bookmarkEnd w:id="346"/>
    </w:p>
    <w:p w14:paraId="7F973D81" w14:textId="20EB57F6" w:rsidR="00D01440" w:rsidRDefault="00D01440" w:rsidP="00D01440">
      <w:r>
        <w:t>20</w:t>
      </w:r>
      <w:r w:rsidR="001D041F">
        <w:t>21</w:t>
      </w:r>
      <w:r>
        <w:t xml:space="preserve">-ben elképzelhetetlen a web fejlesztés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(HTML), </w:t>
      </w:r>
      <w:proofErr w:type="spellStart"/>
      <w:r w:rsidRPr="00F1043A">
        <w:t>Cascading</w:t>
      </w:r>
      <w:proofErr w:type="spellEnd"/>
      <w:r w:rsidRPr="00F1043A">
        <w:t xml:space="preserve"> </w:t>
      </w:r>
      <w:proofErr w:type="spellStart"/>
      <w:r w:rsidRPr="00F1043A">
        <w:t>Style</w:t>
      </w:r>
      <w:proofErr w:type="spellEnd"/>
      <w:r w:rsidRPr="00F1043A">
        <w:t xml:space="preserve"> </w:t>
      </w:r>
      <w:proofErr w:type="spellStart"/>
      <w:r w:rsidRPr="00F1043A">
        <w:t>Sheets</w:t>
      </w:r>
      <w:proofErr w:type="spellEnd"/>
      <w:r>
        <w:t xml:space="preserve"> (CSS), és Java</w:t>
      </w:r>
      <w:r w:rsidR="00A47AEB">
        <w:t>S</w:t>
      </w:r>
      <w:r>
        <w:t xml:space="preserve">cript nélkül. Manapság a </w:t>
      </w:r>
      <w:r w:rsidR="00A47AEB">
        <w:t xml:space="preserve">JavaScript </w:t>
      </w:r>
      <w:r>
        <w:t>a frontend fejlesztés lelke, felvetül tehát a kérdés, hogy melyik User Interface (UI) könyvtárat válasszuk a számos lehetőség közül</w:t>
      </w:r>
      <w:sdt>
        <w:sdtPr>
          <w:id w:val="700449971"/>
          <w:citation/>
        </w:sdtPr>
        <w:sdtEndPr/>
        <w:sdtContent>
          <w:r>
            <w:fldChar w:fldCharType="begin"/>
          </w:r>
          <w:r w:rsidR="001D041F">
            <w:rPr>
              <w:lang w:val="en-US"/>
            </w:rPr>
            <w:instrText xml:space="preserve">CITATION Sop19 \l 1033 </w:instrText>
          </w:r>
          <w:r>
            <w:fldChar w:fldCharType="separate"/>
          </w:r>
          <w:ins w:id="347" w:author="Szalkai Krisztián Farkas" w:date="2021-12-14T14:47:00Z">
            <w:r w:rsidR="00AF1199">
              <w:rPr>
                <w:noProof/>
                <w:lang w:val="en-US"/>
              </w:rPr>
              <w:t xml:space="preserve"> </w:t>
            </w:r>
            <w:r w:rsidR="00AF1199" w:rsidRPr="00AF1199">
              <w:rPr>
                <w:noProof/>
                <w:lang w:val="en-US"/>
                <w:rPrChange w:id="348" w:author="Szalkai Krisztián Farkas" w:date="2021-12-14T14:47:00Z">
                  <w:rPr/>
                </w:rPrChange>
              </w:rPr>
              <w:t>[5]</w:t>
            </w:r>
          </w:ins>
          <w:del w:id="349" w:author="Szalkai Krisztián Farkas" w:date="2021-12-14T14:47:00Z">
            <w:r w:rsidR="00885BDF" w:rsidDel="00AF1199">
              <w:rPr>
                <w:noProof/>
                <w:lang w:val="en-US"/>
              </w:rPr>
              <w:delText xml:space="preserve"> </w:delText>
            </w:r>
            <w:r w:rsidR="00885BDF" w:rsidRPr="00885BDF" w:rsidDel="00AF1199">
              <w:rPr>
                <w:noProof/>
                <w:lang w:val="en-US"/>
              </w:rPr>
              <w:delText>[5]</w:delText>
            </w:r>
          </w:del>
          <w:r>
            <w:fldChar w:fldCharType="end"/>
          </w:r>
        </w:sdtContent>
      </w:sdt>
      <w:r>
        <w:t>. A választás nem könnyű, hiszen a piac és a vélemények folyamatosan változnak, azonban az utóbbi időben kialakuló statisztikák alapján három nagyobb keretrendszer emelkedett ki. Ezek a React, az Angular és a Vue.</w:t>
      </w:r>
    </w:p>
    <w:p w14:paraId="681F7D2A" w14:textId="32C4E82F" w:rsidR="00D01440" w:rsidRDefault="001719AA" w:rsidP="001719AA">
      <w:pPr>
        <w:ind w:firstLine="0"/>
      </w:pPr>
      <w:r>
        <w:t xml:space="preserve">A </w:t>
      </w:r>
      <w:proofErr w:type="spellStart"/>
      <w:r>
        <w:t>stackoverflow</w:t>
      </w:r>
      <w:proofErr w:type="spellEnd"/>
      <w:r>
        <w:t xml:space="preserve"> online lap kutatása szerint</w:t>
      </w:r>
      <w:sdt>
        <w:sdtPr>
          <w:id w:val="-1024399138"/>
          <w:citation/>
        </w:sdtPr>
        <w:sdtEndPr/>
        <w:sdtContent>
          <w:r>
            <w:fldChar w:fldCharType="begin"/>
          </w:r>
          <w:r>
            <w:rPr>
              <w:lang w:val="en-US"/>
            </w:rPr>
            <w:instrText xml:space="preserve">CITATION Sta19 \l 1033 </w:instrText>
          </w:r>
          <w:r>
            <w:fldChar w:fldCharType="separate"/>
          </w:r>
          <w:ins w:id="350" w:author="Szalkai Krisztián Farkas" w:date="2021-12-14T14:47:00Z">
            <w:r w:rsidR="00AF1199">
              <w:rPr>
                <w:noProof/>
                <w:lang w:val="en-US"/>
              </w:rPr>
              <w:t xml:space="preserve"> </w:t>
            </w:r>
            <w:r w:rsidR="00AF1199" w:rsidRPr="00AF1199">
              <w:rPr>
                <w:noProof/>
                <w:lang w:val="en-US"/>
                <w:rPrChange w:id="351" w:author="Szalkai Krisztián Farkas" w:date="2021-12-14T14:47:00Z">
                  <w:rPr/>
                </w:rPrChange>
              </w:rPr>
              <w:t>[6]</w:t>
            </w:r>
          </w:ins>
          <w:del w:id="352" w:author="Szalkai Krisztián Farkas" w:date="2021-12-14T14:47:00Z">
            <w:r w:rsidR="00885BDF" w:rsidDel="00AF1199">
              <w:rPr>
                <w:noProof/>
                <w:lang w:val="en-US"/>
              </w:rPr>
              <w:delText xml:space="preserve"> </w:delText>
            </w:r>
            <w:r w:rsidR="00885BDF" w:rsidRPr="00885BDF" w:rsidDel="00AF1199">
              <w:rPr>
                <w:noProof/>
                <w:lang w:val="en-US"/>
              </w:rPr>
              <w:delText>[6]</w:delText>
            </w:r>
          </w:del>
          <w:r>
            <w:fldChar w:fldCharType="end"/>
          </w:r>
        </w:sdtContent>
      </w:sdt>
      <w:r>
        <w:t xml:space="preserve"> a legkedveltebb web keretrendszer – az Modell-</w:t>
      </w:r>
      <w:proofErr w:type="spellStart"/>
      <w:r>
        <w:t>View</w:t>
      </w:r>
      <w:proofErr w:type="spellEnd"/>
      <w:r>
        <w:t>-Controller</w:t>
      </w:r>
      <w:r w:rsidR="009F56BC">
        <w:t xml:space="preserve"> </w:t>
      </w:r>
      <w:r>
        <w:t xml:space="preserve">(MVC) alapokon </w:t>
      </w:r>
      <w:r w:rsidR="009F56BC">
        <w:t xml:space="preserve">működő ASP.NET Core után – A React volt, azt pedig a Vue követte, az </w:t>
      </w:r>
      <w:r w:rsidR="00353D9B">
        <w:t>Angular</w:t>
      </w:r>
      <w:r w:rsidR="009F56BC">
        <w:t xml:space="preserve"> pedig igencsak lemaradva jelent meg a listában.</w:t>
      </w:r>
    </w:p>
    <w:p w14:paraId="76821336" w14:textId="77777777" w:rsidR="00A2233E" w:rsidRDefault="009C594D" w:rsidP="00A2233E">
      <w:pPr>
        <w:pStyle w:val="Kp"/>
      </w:pPr>
      <w:r>
        <w:rPr>
          <w:noProof/>
          <w:lang w:val="en-US"/>
        </w:rPr>
        <w:drawing>
          <wp:inline distT="0" distB="0" distL="0" distR="0" wp14:anchorId="2FE5FA54" wp14:editId="63F41E82">
            <wp:extent cx="5400040" cy="441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400040" cy="4419600"/>
                    </a:xfrm>
                    <a:prstGeom prst="rect">
                      <a:avLst/>
                    </a:prstGeom>
                  </pic:spPr>
                </pic:pic>
              </a:graphicData>
            </a:graphic>
          </wp:inline>
        </w:drawing>
      </w:r>
    </w:p>
    <w:p w14:paraId="72EB46BC" w14:textId="636643E1" w:rsidR="009C594D" w:rsidRDefault="005076B8" w:rsidP="00C57865">
      <w:pPr>
        <w:pStyle w:val="Caption"/>
      </w:pPr>
      <w:ins w:id="353" w:author="Szalkai Krisztián Farkas" w:date="2021-12-10T19:42:00Z">
        <w:r>
          <w:fldChar w:fldCharType="begin"/>
        </w:r>
        <w:r>
          <w:instrText xml:space="preserve"> STYLEREF 3 \s </w:instrText>
        </w:r>
      </w:ins>
      <w:r>
        <w:fldChar w:fldCharType="separate"/>
      </w:r>
      <w:r w:rsidR="00A427C2">
        <w:rPr>
          <w:noProof/>
        </w:rPr>
        <w:t>2.1.5</w:t>
      </w:r>
      <w:ins w:id="354" w:author="Szalkai Krisztián Farkas" w:date="2021-12-10T19:42:00Z">
        <w:r>
          <w:fldChar w:fldCharType="end"/>
        </w:r>
        <w:r>
          <w:noBreakHyphen/>
        </w:r>
        <w:r>
          <w:fldChar w:fldCharType="begin"/>
        </w:r>
        <w:r>
          <w:instrText xml:space="preserve"> SEQ ábra \* ARABIC \s 3 </w:instrText>
        </w:r>
      </w:ins>
      <w:r>
        <w:fldChar w:fldCharType="separate"/>
      </w:r>
      <w:ins w:id="355" w:author="Szalkai Krisztián Farkas" w:date="2021-12-14T14:51:00Z">
        <w:r w:rsidR="00A427C2">
          <w:rPr>
            <w:noProof/>
          </w:rPr>
          <w:t>1</w:t>
        </w:r>
      </w:ins>
      <w:ins w:id="356" w:author="Szalkai Krisztián Farkas" w:date="2021-12-10T19:42:00Z">
        <w:r>
          <w:fldChar w:fldCharType="end"/>
        </w:r>
      </w:ins>
      <w:del w:id="357"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2.1.5</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r w:rsidR="00A2233E" w:rsidRPr="00A2233E">
        <w:t xml:space="preserve"> </w:t>
      </w:r>
      <w:r w:rsidR="00A2233E">
        <w:t xml:space="preserve">A </w:t>
      </w:r>
      <w:proofErr w:type="spellStart"/>
      <w:r w:rsidR="00A2233E">
        <w:t>stackoverflow</w:t>
      </w:r>
      <w:proofErr w:type="spellEnd"/>
      <w:r w:rsidR="00A2233E">
        <w:t xml:space="preserve"> 2020-as statisztikája</w:t>
      </w:r>
    </w:p>
    <w:p w14:paraId="1B11A57A" w14:textId="489C7E66" w:rsidR="00D01440" w:rsidRDefault="00D01440" w:rsidP="00D01440">
      <w:r>
        <w:lastRenderedPageBreak/>
        <w:t>A Google keresési statisztikái szerint</w:t>
      </w:r>
      <w:sdt>
        <w:sdtPr>
          <w:id w:val="1263881144"/>
          <w:citation/>
        </w:sdtPr>
        <w:sdtEndPr/>
        <w:sdtContent>
          <w:r>
            <w:fldChar w:fldCharType="begin"/>
          </w:r>
          <w:r w:rsidR="009F56BC">
            <w:rPr>
              <w:lang w:val="en-US"/>
            </w:rPr>
            <w:instrText xml:space="preserve">CITATION Goo19 \l 1033 </w:instrText>
          </w:r>
          <w:r>
            <w:fldChar w:fldCharType="separate"/>
          </w:r>
          <w:ins w:id="358" w:author="Szalkai Krisztián Farkas" w:date="2021-12-14T14:47:00Z">
            <w:r w:rsidR="00AF1199">
              <w:rPr>
                <w:noProof/>
                <w:lang w:val="en-US"/>
              </w:rPr>
              <w:t xml:space="preserve"> </w:t>
            </w:r>
            <w:r w:rsidR="00AF1199" w:rsidRPr="00AF1199">
              <w:rPr>
                <w:noProof/>
                <w:lang w:val="en-US"/>
                <w:rPrChange w:id="359" w:author="Szalkai Krisztián Farkas" w:date="2021-12-14T14:47:00Z">
                  <w:rPr/>
                </w:rPrChange>
              </w:rPr>
              <w:t>[7]</w:t>
            </w:r>
          </w:ins>
          <w:del w:id="360" w:author="Szalkai Krisztián Farkas" w:date="2021-12-14T14:47:00Z">
            <w:r w:rsidR="00885BDF" w:rsidDel="00AF1199">
              <w:rPr>
                <w:noProof/>
                <w:lang w:val="en-US"/>
              </w:rPr>
              <w:delText xml:space="preserve"> </w:delText>
            </w:r>
            <w:r w:rsidR="00885BDF" w:rsidRPr="00885BDF" w:rsidDel="00AF1199">
              <w:rPr>
                <w:noProof/>
                <w:lang w:val="en-US"/>
              </w:rPr>
              <w:delText>[7]</w:delText>
            </w:r>
          </w:del>
          <w:r>
            <w:fldChar w:fldCharType="end"/>
          </w:r>
        </w:sdtContent>
      </w:sdt>
      <w:r>
        <w:t xml:space="preserve"> viszont, ugyan szinten a React vezet, de az Angular követi, a Vue pedig </w:t>
      </w:r>
      <w:r w:rsidR="009F56BC">
        <w:t>utolsóként jelenik meg</w:t>
      </w:r>
      <w:r>
        <w:t xml:space="preserve"> érdeklődé</w:t>
      </w:r>
      <w:r w:rsidR="00623197">
        <w:t>s</w:t>
      </w:r>
      <w:r w:rsidR="009F56BC">
        <w:t>t tekintve (keresések száma)</w:t>
      </w:r>
      <w:r>
        <w:t>.</w:t>
      </w:r>
    </w:p>
    <w:p w14:paraId="5E17A370" w14:textId="77777777" w:rsidR="00A2233E" w:rsidRDefault="00A2233E" w:rsidP="00A2233E">
      <w:pPr>
        <w:pStyle w:val="Kp"/>
      </w:pPr>
      <w:r>
        <w:rPr>
          <w:noProof/>
          <w:lang w:val="en-US"/>
        </w:rPr>
        <w:drawing>
          <wp:inline distT="0" distB="0" distL="0" distR="0" wp14:anchorId="5D835655" wp14:editId="1293D46C">
            <wp:extent cx="5398770" cy="1835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8770" cy="1835785"/>
                    </a:xfrm>
                    <a:prstGeom prst="rect">
                      <a:avLst/>
                    </a:prstGeom>
                  </pic:spPr>
                </pic:pic>
              </a:graphicData>
            </a:graphic>
          </wp:inline>
        </w:drawing>
      </w:r>
    </w:p>
    <w:p w14:paraId="126470F2" w14:textId="4036249E" w:rsidR="00A2233E" w:rsidRDefault="005076B8" w:rsidP="00C57865">
      <w:pPr>
        <w:pStyle w:val="Caption"/>
      </w:pPr>
      <w:ins w:id="361" w:author="Szalkai Krisztián Farkas" w:date="2021-12-10T19:42:00Z">
        <w:r>
          <w:fldChar w:fldCharType="begin"/>
        </w:r>
        <w:r>
          <w:instrText xml:space="preserve"> STYLEREF 3 \s </w:instrText>
        </w:r>
      </w:ins>
      <w:r>
        <w:fldChar w:fldCharType="separate"/>
      </w:r>
      <w:r w:rsidR="00A427C2">
        <w:rPr>
          <w:noProof/>
        </w:rPr>
        <w:t>2.1.5</w:t>
      </w:r>
      <w:ins w:id="362" w:author="Szalkai Krisztián Farkas" w:date="2021-12-10T19:42:00Z">
        <w:r>
          <w:fldChar w:fldCharType="end"/>
        </w:r>
        <w:r>
          <w:noBreakHyphen/>
        </w:r>
        <w:r>
          <w:fldChar w:fldCharType="begin"/>
        </w:r>
        <w:r>
          <w:instrText xml:space="preserve"> SEQ ábra \* ARABIC \s 3 </w:instrText>
        </w:r>
      </w:ins>
      <w:r>
        <w:fldChar w:fldCharType="separate"/>
      </w:r>
      <w:ins w:id="363" w:author="Szalkai Krisztián Farkas" w:date="2021-12-14T14:51:00Z">
        <w:r w:rsidR="00A427C2">
          <w:rPr>
            <w:noProof/>
          </w:rPr>
          <w:t>2</w:t>
        </w:r>
      </w:ins>
      <w:ins w:id="364" w:author="Szalkai Krisztián Farkas" w:date="2021-12-10T19:42:00Z">
        <w:r>
          <w:fldChar w:fldCharType="end"/>
        </w:r>
      </w:ins>
      <w:del w:id="365"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2.1.5</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2</w:delText>
        </w:r>
        <w:r w:rsidR="00234A06" w:rsidDel="005076B8">
          <w:rPr>
            <w:noProof/>
          </w:rPr>
          <w:fldChar w:fldCharType="end"/>
        </w:r>
      </w:del>
      <w:r w:rsidR="00A2233E">
        <w:t xml:space="preserve"> A google 12 hónapos keresési statisztikája 2021.05.07.-én</w:t>
      </w:r>
    </w:p>
    <w:p w14:paraId="0F05FE68" w14:textId="0050C933" w:rsidR="00D01440" w:rsidRDefault="00D01440" w:rsidP="00D01440">
      <w:r>
        <w:t>A statisztikák alapján tehát a React nyeri a versenyt, nézzük is meg, hogy miért lehet népszerűbb a többinél, illetve mi is a React.</w:t>
      </w:r>
    </w:p>
    <w:p w14:paraId="73FDA163" w14:textId="34F2E2F0" w:rsidR="00D01440" w:rsidRPr="00E421A0" w:rsidRDefault="00D01440" w:rsidP="00D01440">
      <w:r>
        <w:t xml:space="preserve">A React ahogy fentiekben említettem egy UI keretrendszer, JS könyvtár, melynek segítségével egy weblap felhasználói felületét készíthetjük el. Lényeges különbség például az Angular-hoz képest, hogy ez egy rendkívül könnyűsúlyú csomag, igazából nem is nevezhető keretrendszernek inkább csak egy könyvtár. Ez azt jelenti a gyakorlatban, hogy minden olyan feladathoz, ami nem kapcsolódik szorosan a megjelenéshez külső könyvtárakat kell használnunk, például a navigációhoz a React routert, a hálózati kommunikációhoz az Axios-t vagy hasonló segédkönyvtárakat. Nagy előnye legtöbb vetélytársával szemben, hogy virtuális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-t (DOM) használ, mellyel sokkal jobb teljesítményt </w:t>
      </w:r>
      <w:r w:rsidR="00353D9B">
        <w:t>nyújt,</w:t>
      </w:r>
      <w:r>
        <w:t xml:space="preserve"> mint azok a </w:t>
      </w:r>
      <w:commentRangeStart w:id="366"/>
      <w:r>
        <w:t>megoldások</w:t>
      </w:r>
      <w:ins w:id="367" w:author="Szalkai Krisztián Farkas" w:date="2021-12-10T19:03:00Z">
        <w:r w:rsidR="007304D9">
          <w:t>,</w:t>
        </w:r>
      </w:ins>
      <w:r>
        <w:t xml:space="preserve"> </w:t>
      </w:r>
      <w:commentRangeEnd w:id="366"/>
      <w:r w:rsidR="00543CEE">
        <w:rPr>
          <w:rStyle w:val="CommentReference"/>
          <w:rFonts w:asciiTheme="minorHAnsi" w:eastAsiaTheme="minorHAnsi" w:hAnsiTheme="minorHAnsi" w:cstheme="minorBidi"/>
          <w:lang w:val="en-US"/>
        </w:rPr>
        <w:commentReference w:id="366"/>
      </w:r>
      <w:r>
        <w:t>amik valós DOM-ot használnak- Például az Angular. Tanulhatóság és a fejlesztés gördülékenysége szempontjából szintén érdemes olyan eszközt választani, amely nagy elterjedtséggel bír, mivel könnyebb hozzá segédanyagokat találni.</w:t>
      </w:r>
    </w:p>
    <w:p w14:paraId="6425495A" w14:textId="77777777" w:rsidR="00D01440" w:rsidRDefault="00D01440" w:rsidP="00D01440">
      <w:pPr>
        <w:pStyle w:val="Heading3"/>
      </w:pPr>
      <w:bookmarkStart w:id="368" w:name="_Toc27044921"/>
      <w:bookmarkStart w:id="369" w:name="_Ref88570912"/>
      <w:bookmarkStart w:id="370" w:name="_Toc90385668"/>
      <w:r>
        <w:t>React router</w:t>
      </w:r>
      <w:bookmarkEnd w:id="368"/>
      <w:bookmarkEnd w:id="369"/>
      <w:bookmarkEnd w:id="370"/>
    </w:p>
    <w:p w14:paraId="057BDB3D" w14:textId="19682B0B" w:rsidR="00D01440" w:rsidRPr="001174FB" w:rsidRDefault="00D01440" w:rsidP="00D01440">
      <w:r>
        <w:t xml:space="preserve">A legtöbb modern web alkalmazás úgynevezett </w:t>
      </w:r>
      <w:proofErr w:type="spellStart"/>
      <w:r>
        <w:t>Single</w:t>
      </w:r>
      <w:proofErr w:type="spellEnd"/>
      <w:r>
        <w:t xml:space="preserve"> </w:t>
      </w:r>
      <w:proofErr w:type="spellStart"/>
      <w:r>
        <w:t>page</w:t>
      </w:r>
      <w:proofErr w:type="spellEnd"/>
      <w:r>
        <w:t xml:space="preserve"> </w:t>
      </w:r>
      <w:proofErr w:type="spellStart"/>
      <w:r>
        <w:t>application</w:t>
      </w:r>
      <w:proofErr w:type="spellEnd"/>
      <w:r>
        <w:t xml:space="preserve"> (SPA) ami azt jelenti, hogy a megjelenítendő oldalak nem több weblapból tevődnek össze, hanem csak egy lapon változik a tartalom a megjelenítendő komponensek függvényében. Ezt a navigációt segíti elő a </w:t>
      </w:r>
      <w:r w:rsidR="00353D9B">
        <w:t>R</w:t>
      </w:r>
      <w:r>
        <w:t xml:space="preserve">eact router, anélkül navigálhatunk az oldalunkon, hogy ez </w:t>
      </w:r>
      <w:r>
        <w:lastRenderedPageBreak/>
        <w:t xml:space="preserve">az „egy </w:t>
      </w:r>
      <w:del w:id="371" w:author="Szalkai Krisztián Farkas" w:date="2021-12-10T19:54:00Z">
        <w:r w:rsidDel="00E737B7">
          <w:delText>oldal”</w:delText>
        </w:r>
      </w:del>
      <w:ins w:id="372" w:author="Szalkai Krisztián Farkas" w:date="2021-12-10T19:54:00Z">
        <w:r w:rsidR="00E737B7">
          <w:t>oldal”,</w:t>
        </w:r>
      </w:ins>
      <w:r>
        <w:t xml:space="preserve"> amivel dolgozunk </w:t>
      </w:r>
      <w:r w:rsidR="000D011F">
        <w:t>újra töltődne</w:t>
      </w:r>
      <w:r>
        <w:t>, fehér töltőképernyőt hagyva a két oldal megjelenítése között</w:t>
      </w:r>
      <w:r w:rsidR="00623197">
        <w:t>.</w:t>
      </w:r>
    </w:p>
    <w:p w14:paraId="7B9668F5" w14:textId="1B39AC60" w:rsidR="00D01440" w:rsidRDefault="00623197" w:rsidP="00D01440">
      <w:pPr>
        <w:pStyle w:val="Heading3"/>
      </w:pPr>
      <w:bookmarkStart w:id="373" w:name="_Toc90385669"/>
      <w:proofErr w:type="spellStart"/>
      <w:r>
        <w:t>Material</w:t>
      </w:r>
      <w:proofErr w:type="spellEnd"/>
      <w:r>
        <w:t xml:space="preserve"> UI</w:t>
      </w:r>
      <w:bookmarkEnd w:id="373"/>
    </w:p>
    <w:p w14:paraId="544568E0" w14:textId="20A39519" w:rsidR="00D01440" w:rsidRDefault="00D01440" w:rsidP="00D01440">
      <w:r>
        <w:t xml:space="preserve">A React UI elemei komponensekből épülnek fel, ami azért hasznos, mert könnyen készíthetünk újra felhasználható HTML elemeket, akár megadható, felhasználásonként változtatható paraméterekkel melyek megváltoztatják a komponens viselkedését. A </w:t>
      </w:r>
      <w:proofErr w:type="spellStart"/>
      <w:r w:rsidR="00623197">
        <w:t>Material</w:t>
      </w:r>
      <w:proofErr w:type="spellEnd"/>
      <w:r w:rsidR="00623197">
        <w:t xml:space="preserve"> UI </w:t>
      </w:r>
      <w:r>
        <w:t xml:space="preserve">egy olyan könyvtár mely a </w:t>
      </w:r>
      <w:proofErr w:type="spellStart"/>
      <w:r>
        <w:t>bootstrapből</w:t>
      </w:r>
      <w:proofErr w:type="spellEnd"/>
      <w:r>
        <w:t xml:space="preserve"> jól ismert előre elkészített kinézeteket adja az alkalmazásunkhoz React komponensek formájában, így a komponensek tulajdonságainak kihasználásával élvezhetjük a </w:t>
      </w:r>
      <w:proofErr w:type="spellStart"/>
      <w:r>
        <w:t>bootstrap</w:t>
      </w:r>
      <w:proofErr w:type="spellEnd"/>
      <w:r>
        <w:t xml:space="preserve"> előnyeit, például paraméter segítségével adhatjuk meg a </w:t>
      </w:r>
      <w:proofErr w:type="spellStart"/>
      <w:r>
        <w:t>komponsens</w:t>
      </w:r>
      <w:proofErr w:type="spellEnd"/>
      <w:r>
        <w:t xml:space="preserve"> kinézetének tulajdonságait.</w:t>
      </w:r>
    </w:p>
    <w:p w14:paraId="09D3BEE6" w14:textId="77777777" w:rsidR="00A2233E" w:rsidRDefault="00A2233E" w:rsidP="00A2233E">
      <w:pPr>
        <w:pStyle w:val="Kp"/>
      </w:pPr>
      <w:r>
        <w:rPr>
          <w:noProof/>
          <w:lang w:val="en-US"/>
        </w:rPr>
        <w:drawing>
          <wp:inline distT="0" distB="0" distL="0" distR="0" wp14:anchorId="0D70C305" wp14:editId="39F646C5">
            <wp:extent cx="2470150" cy="364871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ct_bootstrap.PNG"/>
                    <pic:cNvPicPr/>
                  </pic:nvPicPr>
                  <pic:blipFill>
                    <a:blip r:embed="rId16">
                      <a:extLst>
                        <a:ext uri="{28A0092B-C50C-407E-A947-70E740481C1C}">
                          <a14:useLocalDpi xmlns:a14="http://schemas.microsoft.com/office/drawing/2010/main" val="0"/>
                        </a:ext>
                      </a:extLst>
                    </a:blip>
                    <a:stretch>
                      <a:fillRect/>
                    </a:stretch>
                  </pic:blipFill>
                  <pic:spPr>
                    <a:xfrm>
                      <a:off x="0" y="0"/>
                      <a:ext cx="2470150" cy="3648710"/>
                    </a:xfrm>
                    <a:prstGeom prst="rect">
                      <a:avLst/>
                    </a:prstGeom>
                  </pic:spPr>
                </pic:pic>
              </a:graphicData>
            </a:graphic>
          </wp:inline>
        </w:drawing>
      </w:r>
    </w:p>
    <w:p w14:paraId="42E328FC" w14:textId="14605AD5" w:rsidR="00A2233E" w:rsidRPr="00891D73" w:rsidRDefault="005076B8" w:rsidP="00C57865">
      <w:pPr>
        <w:pStyle w:val="Caption"/>
      </w:pPr>
      <w:ins w:id="374" w:author="Szalkai Krisztián Farkas" w:date="2021-12-10T19:42:00Z">
        <w:r>
          <w:fldChar w:fldCharType="begin"/>
        </w:r>
        <w:r>
          <w:instrText xml:space="preserve"> STYLEREF 3 \s </w:instrText>
        </w:r>
      </w:ins>
      <w:r>
        <w:fldChar w:fldCharType="separate"/>
      </w:r>
      <w:r w:rsidR="00A427C2">
        <w:rPr>
          <w:noProof/>
        </w:rPr>
        <w:t>2.2.2</w:t>
      </w:r>
      <w:ins w:id="375" w:author="Szalkai Krisztián Farkas" w:date="2021-12-10T19:42:00Z">
        <w:r>
          <w:fldChar w:fldCharType="end"/>
        </w:r>
        <w:r>
          <w:noBreakHyphen/>
        </w:r>
        <w:r>
          <w:fldChar w:fldCharType="begin"/>
        </w:r>
        <w:r>
          <w:instrText xml:space="preserve"> SEQ ábra \* ARABIC \s 3 </w:instrText>
        </w:r>
      </w:ins>
      <w:r>
        <w:fldChar w:fldCharType="separate"/>
      </w:r>
      <w:ins w:id="376" w:author="Szalkai Krisztián Farkas" w:date="2021-12-14T14:51:00Z">
        <w:r w:rsidR="00A427C2">
          <w:rPr>
            <w:noProof/>
          </w:rPr>
          <w:t>1</w:t>
        </w:r>
      </w:ins>
      <w:ins w:id="377" w:author="Szalkai Krisztián Farkas" w:date="2021-12-10T19:42:00Z">
        <w:r>
          <w:fldChar w:fldCharType="end"/>
        </w:r>
      </w:ins>
      <w:del w:id="378"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2.2.2</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r w:rsidR="00A2233E">
        <w:t xml:space="preserve"> </w:t>
      </w:r>
      <w:r w:rsidR="00A2233E" w:rsidRPr="009B7246">
        <w:t xml:space="preserve">A </w:t>
      </w:r>
      <w:proofErr w:type="spellStart"/>
      <w:r w:rsidR="00A2233E" w:rsidRPr="009B7246">
        <w:t>Material</w:t>
      </w:r>
      <w:proofErr w:type="spellEnd"/>
      <w:r w:rsidR="00A2233E" w:rsidRPr="009B7246">
        <w:t xml:space="preserve"> UI nyomógomb komponensének egy példája</w:t>
      </w:r>
    </w:p>
    <w:p w14:paraId="05D54C8B" w14:textId="77777777" w:rsidR="00D01440" w:rsidRDefault="00D01440" w:rsidP="00D01440">
      <w:pPr>
        <w:pStyle w:val="Heading3"/>
      </w:pPr>
      <w:bookmarkStart w:id="379" w:name="_Toc27044923"/>
      <w:bookmarkStart w:id="380" w:name="_Toc90385670"/>
      <w:r>
        <w:t>Axios</w:t>
      </w:r>
      <w:bookmarkEnd w:id="379"/>
      <w:bookmarkEnd w:id="380"/>
    </w:p>
    <w:p w14:paraId="05A51BC3" w14:textId="049307CE" w:rsidR="00D01440" w:rsidRDefault="00D01440" w:rsidP="008E0BBB">
      <w:r>
        <w:t>Egy web alkalmazás természetesen nehezen képzelhető el valamiféle backend kommunikáció nélkül. Ezt segíti elő az Axios</w:t>
      </w:r>
      <w:r w:rsidR="00353D9B">
        <w:t>,</w:t>
      </w:r>
      <w:r>
        <w:t xml:space="preserve"> ami egy úgynevezett „</w:t>
      </w:r>
      <w:proofErr w:type="spellStart"/>
      <w:r>
        <w:t>promise-based</w:t>
      </w:r>
      <w:proofErr w:type="spellEnd"/>
      <w:r>
        <w:t>” azaz ígéret alapú JS könyvtár HTTP kérések kezelésére, ami azt jelenti, hogy aszinkron kéréseket valósíthatunk meg, illetve a szerver válasza alapján tudunk elemeket betölteni, hibát kezelni</w:t>
      </w:r>
      <w:sdt>
        <w:sdtPr>
          <w:id w:val="-1772078969"/>
          <w:citation/>
        </w:sdtPr>
        <w:sdtEndPr/>
        <w:sdtContent>
          <w:r>
            <w:fldChar w:fldCharType="begin"/>
          </w:r>
          <w:r>
            <w:rPr>
              <w:lang w:val="en-US"/>
            </w:rPr>
            <w:instrText xml:space="preserve"> CITATION Fla18 \l 1033 </w:instrText>
          </w:r>
          <w:r>
            <w:fldChar w:fldCharType="separate"/>
          </w:r>
          <w:ins w:id="381" w:author="Szalkai Krisztián Farkas" w:date="2021-12-14T14:47:00Z">
            <w:r w:rsidR="00AF1199">
              <w:rPr>
                <w:noProof/>
                <w:lang w:val="en-US"/>
              </w:rPr>
              <w:t xml:space="preserve"> </w:t>
            </w:r>
            <w:r w:rsidR="00AF1199" w:rsidRPr="00AF1199">
              <w:rPr>
                <w:noProof/>
                <w:lang w:val="en-US"/>
                <w:rPrChange w:id="382" w:author="Szalkai Krisztián Farkas" w:date="2021-12-14T14:47:00Z">
                  <w:rPr/>
                </w:rPrChange>
              </w:rPr>
              <w:t>[8]</w:t>
            </w:r>
          </w:ins>
          <w:del w:id="383" w:author="Szalkai Krisztián Farkas" w:date="2021-12-14T14:47:00Z">
            <w:r w:rsidR="00885BDF" w:rsidDel="00AF1199">
              <w:rPr>
                <w:noProof/>
                <w:lang w:val="en-US"/>
              </w:rPr>
              <w:delText xml:space="preserve"> </w:delText>
            </w:r>
            <w:r w:rsidR="00885BDF" w:rsidRPr="00885BDF" w:rsidDel="00AF1199">
              <w:rPr>
                <w:noProof/>
                <w:lang w:val="en-US"/>
              </w:rPr>
              <w:delText>[8]</w:delText>
            </w:r>
          </w:del>
          <w:r>
            <w:fldChar w:fldCharType="end"/>
          </w:r>
        </w:sdtContent>
      </w:sdt>
      <w:r>
        <w:t xml:space="preserve">. Az Axios előnyei közé tartozik még az natív </w:t>
      </w:r>
      <w:proofErr w:type="spellStart"/>
      <w:r>
        <w:t>fetch</w:t>
      </w:r>
      <w:proofErr w:type="spellEnd"/>
      <w:r>
        <w:t xml:space="preserve"> API-</w:t>
      </w:r>
      <w:proofErr w:type="spellStart"/>
      <w:r>
        <w:t>val</w:t>
      </w:r>
      <w:proofErr w:type="spellEnd"/>
      <w:r>
        <w:t xml:space="preserve"> szemben, </w:t>
      </w:r>
      <w:r>
        <w:lastRenderedPageBreak/>
        <w:t xml:space="preserve">hogy támogatja a régebbi böngészőket is, képes a kérések megszakítására, </w:t>
      </w:r>
      <w:r>
        <w:tab/>
        <w:t xml:space="preserve">illetve beállítható rajta számos alapértelmezett </w:t>
      </w:r>
      <w:r w:rsidR="00623197">
        <w:t>beállítás,</w:t>
      </w:r>
      <w:r>
        <w:t xml:space="preserve"> mint a válasz időtúllépésének korlátja, vagy olyan fejlécek melyek minden kéréssel elküldésre kerülnek</w:t>
      </w:r>
      <w:r w:rsidR="008E0BBB">
        <w:t xml:space="preserve"> – például egy </w:t>
      </w:r>
      <w:r w:rsidR="00353D9B">
        <w:t>autorizációs</w:t>
      </w:r>
      <w:r w:rsidR="008E0BBB">
        <w:t xml:space="preserve"> fejléc</w:t>
      </w:r>
      <w:r>
        <w:t xml:space="preserve">. Más hasonló könyvtárakkal szemben </w:t>
      </w:r>
      <w:r w:rsidR="008E0BBB">
        <w:t xml:space="preserve">előnye, hogy </w:t>
      </w:r>
      <w:r>
        <w:t xml:space="preserve">beépített </w:t>
      </w:r>
      <w:proofErr w:type="spellStart"/>
      <w:r>
        <w:t>Cross</w:t>
      </w:r>
      <w:proofErr w:type="spellEnd"/>
      <w:r>
        <w:t xml:space="preserve">-site </w:t>
      </w:r>
      <w:proofErr w:type="spellStart"/>
      <w:r>
        <w:t>request</w:t>
      </w:r>
      <w:proofErr w:type="spellEnd"/>
      <w:r>
        <w:t xml:space="preserve"> </w:t>
      </w:r>
      <w:proofErr w:type="spellStart"/>
      <w:r>
        <w:t>forgery</w:t>
      </w:r>
      <w:proofErr w:type="spellEnd"/>
      <w:r>
        <w:t xml:space="preserve"> (CSRF) védelemmel rendelkezik, illetve automatikus </w:t>
      </w:r>
      <w:r w:rsidRPr="00065918">
        <w:t xml:space="preserve">JavaScript </w:t>
      </w:r>
      <w:proofErr w:type="spellStart"/>
      <w:r w:rsidRPr="00065918">
        <w:t>Object</w:t>
      </w:r>
      <w:proofErr w:type="spellEnd"/>
      <w:r w:rsidRPr="00065918">
        <w:t xml:space="preserve"> </w:t>
      </w:r>
      <w:proofErr w:type="spellStart"/>
      <w:r w:rsidRPr="00065918">
        <w:t>Notation</w:t>
      </w:r>
      <w:proofErr w:type="spellEnd"/>
      <w:r>
        <w:t xml:space="preserve"> (JSON) adat átalakításra képes</w:t>
      </w:r>
      <w:sdt>
        <w:sdtPr>
          <w:id w:val="-1904681238"/>
          <w:citation/>
        </w:sdtPr>
        <w:sdtEndPr/>
        <w:sdtContent>
          <w:r>
            <w:fldChar w:fldCharType="begin"/>
          </w:r>
          <w:r>
            <w:rPr>
              <w:lang w:val="en-US"/>
            </w:rPr>
            <w:instrText xml:space="preserve"> CITATION Chi18 \l 1033 </w:instrText>
          </w:r>
          <w:r>
            <w:fldChar w:fldCharType="separate"/>
          </w:r>
          <w:ins w:id="384" w:author="Szalkai Krisztián Farkas" w:date="2021-12-14T14:47:00Z">
            <w:r w:rsidR="00AF1199">
              <w:rPr>
                <w:noProof/>
                <w:lang w:val="en-US"/>
              </w:rPr>
              <w:t xml:space="preserve"> </w:t>
            </w:r>
            <w:r w:rsidR="00AF1199" w:rsidRPr="00AF1199">
              <w:rPr>
                <w:noProof/>
                <w:lang w:val="en-US"/>
                <w:rPrChange w:id="385" w:author="Szalkai Krisztián Farkas" w:date="2021-12-14T14:47:00Z">
                  <w:rPr/>
                </w:rPrChange>
              </w:rPr>
              <w:t>[9]</w:t>
            </w:r>
          </w:ins>
          <w:del w:id="386" w:author="Szalkai Krisztián Farkas" w:date="2021-12-14T14:47:00Z">
            <w:r w:rsidR="00885BDF" w:rsidDel="00AF1199">
              <w:rPr>
                <w:noProof/>
                <w:lang w:val="en-US"/>
              </w:rPr>
              <w:delText xml:space="preserve"> </w:delText>
            </w:r>
            <w:r w:rsidR="00885BDF" w:rsidRPr="00885BDF" w:rsidDel="00AF1199">
              <w:rPr>
                <w:noProof/>
                <w:lang w:val="en-US"/>
              </w:rPr>
              <w:delText>[9]</w:delText>
            </w:r>
          </w:del>
          <w:r>
            <w:fldChar w:fldCharType="end"/>
          </w:r>
        </w:sdtContent>
      </w:sdt>
      <w:r>
        <w:t>.</w:t>
      </w:r>
    </w:p>
    <w:p w14:paraId="31F380BA" w14:textId="36AFC311" w:rsidR="00CB5346" w:rsidRDefault="00CB5346" w:rsidP="00CB5346">
      <w:pPr>
        <w:pStyle w:val="Heading3"/>
      </w:pPr>
      <w:bookmarkStart w:id="387" w:name="_Toc90385671"/>
      <w:r>
        <w:t xml:space="preserve">Google Maps </w:t>
      </w:r>
      <w:proofErr w:type="spellStart"/>
      <w:r>
        <w:t>Places</w:t>
      </w:r>
      <w:bookmarkEnd w:id="387"/>
      <w:proofErr w:type="spellEnd"/>
    </w:p>
    <w:p w14:paraId="0FDB3F1E" w14:textId="77CA0E1C" w:rsidR="00CB5346" w:rsidRPr="00CB5346" w:rsidRDefault="00D16B11" w:rsidP="00CB5346">
      <w:r>
        <w:t xml:space="preserve">A </w:t>
      </w:r>
      <w:r w:rsidR="00AC0AED">
        <w:t xml:space="preserve">kiindulási/ érkezési helyek meghatározására, illetve a kettő közötti útvonal hosszának meghatározására, így az ár számítására a Google </w:t>
      </w:r>
      <w:proofErr w:type="spellStart"/>
      <w:r w:rsidR="00AC0AED">
        <w:t>Places</w:t>
      </w:r>
      <w:proofErr w:type="spellEnd"/>
      <w:r w:rsidR="00AC0AED">
        <w:t xml:space="preserve"> API-t használom. Ennek a szolgáltatásnak része a Google </w:t>
      </w:r>
      <w:proofErr w:type="spellStart"/>
      <w:r w:rsidR="00AC0AED">
        <w:t>Places</w:t>
      </w:r>
      <w:proofErr w:type="spellEnd"/>
      <w:r w:rsidR="00AC0AED">
        <w:t xml:space="preserve"> </w:t>
      </w:r>
      <w:proofErr w:type="spellStart"/>
      <w:r w:rsidR="00AC0AED">
        <w:t>Autocomplete</w:t>
      </w:r>
      <w:proofErr w:type="spellEnd"/>
      <w:r w:rsidR="00AC0AED">
        <w:t>, mely a frontenden egy külső JavaScript komponens inicializálásával egy kész megoldást biztosít az API irányába történő kérések kezelésére. A Megvalósítás fejezetben részletesen is ki fogom fejteni ennek a komponensnek a működését.</w:t>
      </w:r>
    </w:p>
    <w:p w14:paraId="0C240511" w14:textId="77777777" w:rsidR="008E0BBB" w:rsidRDefault="008E0BBB" w:rsidP="008E0BBB">
      <w:pPr>
        <w:pStyle w:val="Heading2"/>
      </w:pPr>
      <w:bookmarkStart w:id="388" w:name="_Toc27044927"/>
      <w:bookmarkStart w:id="389" w:name="_Toc90385672"/>
      <w:r>
        <w:t>TypeScript</w:t>
      </w:r>
      <w:bookmarkEnd w:id="388"/>
      <w:bookmarkEnd w:id="389"/>
    </w:p>
    <w:p w14:paraId="5CE307F5" w14:textId="31721104" w:rsidR="008E0BBB" w:rsidRDefault="008E0BBB" w:rsidP="008E0BBB">
      <w:r>
        <w:t>A TypeScript (TS) egy JavaScripten (JS) alapuló programozási nyelv, melyet nagyszabású webes felületek kialakításakor célszerű használni, úgy is gondolhatunk rá minta JavaScript továbbfejlesztése</w:t>
      </w:r>
      <w:sdt>
        <w:sdtPr>
          <w:id w:val="1046405418"/>
          <w:citation/>
        </w:sdtPr>
        <w:sdtEndPr/>
        <w:sdtContent>
          <w:r>
            <w:fldChar w:fldCharType="begin"/>
          </w:r>
          <w:r>
            <w:rPr>
              <w:lang w:val="en-US"/>
            </w:rPr>
            <w:instrText xml:space="preserve"> CITATION Dig19 \l 1033 </w:instrText>
          </w:r>
          <w:r>
            <w:fldChar w:fldCharType="separate"/>
          </w:r>
          <w:ins w:id="390" w:author="Szalkai Krisztián Farkas" w:date="2021-12-14T14:47:00Z">
            <w:r w:rsidR="00AF1199">
              <w:rPr>
                <w:noProof/>
                <w:lang w:val="en-US"/>
              </w:rPr>
              <w:t xml:space="preserve"> </w:t>
            </w:r>
            <w:r w:rsidR="00AF1199" w:rsidRPr="00AF1199">
              <w:rPr>
                <w:noProof/>
                <w:lang w:val="en-US"/>
                <w:rPrChange w:id="391" w:author="Szalkai Krisztián Farkas" w:date="2021-12-14T14:47:00Z">
                  <w:rPr/>
                </w:rPrChange>
              </w:rPr>
              <w:t>[10]</w:t>
            </w:r>
          </w:ins>
          <w:del w:id="392" w:author="Szalkai Krisztián Farkas" w:date="2021-12-14T14:47:00Z">
            <w:r w:rsidR="00885BDF" w:rsidDel="00AF1199">
              <w:rPr>
                <w:noProof/>
                <w:lang w:val="en-US"/>
              </w:rPr>
              <w:delText xml:space="preserve"> </w:delText>
            </w:r>
            <w:r w:rsidR="00885BDF" w:rsidRPr="00885BDF" w:rsidDel="00AF1199">
              <w:rPr>
                <w:noProof/>
                <w:lang w:val="en-US"/>
              </w:rPr>
              <w:delText>[10]</w:delText>
            </w:r>
          </w:del>
          <w:r>
            <w:fldChar w:fldCharType="end"/>
          </w:r>
        </w:sdtContent>
      </w:sdt>
      <w:r>
        <w:t xml:space="preserve">. A TS kódunk egyenesen JS-re fordul, így egy minden </w:t>
      </w:r>
      <w:del w:id="393" w:author="Albert István" w:date="2021-12-10T09:27:00Z">
        <w:r w:rsidDel="00543CEE">
          <w:delText xml:space="preserve">platformra </w:delText>
        </w:r>
      </w:del>
      <w:ins w:id="394" w:author="Albert István" w:date="2021-12-10T09:27:00Z">
        <w:r w:rsidR="00543CEE">
          <w:t xml:space="preserve">böngészőre </w:t>
        </w:r>
      </w:ins>
      <w:r>
        <w:t>forduló biztonságos kódot kapunk. Leglényegesebb előnye a JS-el szemben, hogy erősen típusos és objektum orientált. Ez rengeteget segít, mikor a kódbázis nagyon nagy, elírások és hasonló hibák esetén a fordító hibát fog jelezni, így nem kevés időt megspórolhatunk magunknak fejlesztés során. Népszerűségének még egy oka, hogy mivel közvetlenül JS-re fordul, nyugodtan használhatunk kizárólag JS-ben írt könyvtárakat</w:t>
      </w:r>
      <w:sdt>
        <w:sdtPr>
          <w:id w:val="-687904176"/>
          <w:citation/>
        </w:sdtPr>
        <w:sdtEndPr/>
        <w:sdtContent>
          <w:r>
            <w:fldChar w:fldCharType="begin"/>
          </w:r>
          <w:r>
            <w:rPr>
              <w:lang w:val="en-US"/>
            </w:rPr>
            <w:instrText xml:space="preserve"> CITATION Unk18 \l 1033 </w:instrText>
          </w:r>
          <w:r>
            <w:fldChar w:fldCharType="separate"/>
          </w:r>
          <w:ins w:id="395" w:author="Szalkai Krisztián Farkas" w:date="2021-12-14T14:47:00Z">
            <w:r w:rsidR="00AF1199">
              <w:rPr>
                <w:noProof/>
                <w:lang w:val="en-US"/>
              </w:rPr>
              <w:t xml:space="preserve"> </w:t>
            </w:r>
            <w:r w:rsidR="00AF1199" w:rsidRPr="00AF1199">
              <w:rPr>
                <w:noProof/>
                <w:lang w:val="en-US"/>
                <w:rPrChange w:id="396" w:author="Szalkai Krisztián Farkas" w:date="2021-12-14T14:47:00Z">
                  <w:rPr/>
                </w:rPrChange>
              </w:rPr>
              <w:t>[11]</w:t>
            </w:r>
          </w:ins>
          <w:del w:id="397" w:author="Szalkai Krisztián Farkas" w:date="2021-12-14T14:47:00Z">
            <w:r w:rsidR="00885BDF" w:rsidDel="00AF1199">
              <w:rPr>
                <w:noProof/>
                <w:lang w:val="en-US"/>
              </w:rPr>
              <w:delText xml:space="preserve"> </w:delText>
            </w:r>
            <w:r w:rsidR="00885BDF" w:rsidRPr="00885BDF" w:rsidDel="00AF1199">
              <w:rPr>
                <w:noProof/>
                <w:lang w:val="en-US"/>
              </w:rPr>
              <w:delText>[11]</w:delText>
            </w:r>
          </w:del>
          <w:r>
            <w:fldChar w:fldCharType="end"/>
          </w:r>
        </w:sdtContent>
      </w:sdt>
      <w:r>
        <w:t>.</w:t>
      </w:r>
    </w:p>
    <w:p w14:paraId="6B058EA5" w14:textId="77777777" w:rsidR="00A2233E" w:rsidRDefault="00A2233E" w:rsidP="00A2233E">
      <w:pPr>
        <w:pStyle w:val="Kp"/>
      </w:pPr>
      <w:r>
        <w:rPr>
          <w:noProof/>
          <w:lang w:val="en-US"/>
        </w:rPr>
        <w:lastRenderedPageBreak/>
        <w:drawing>
          <wp:inline distT="0" distB="0" distL="0" distR="0" wp14:anchorId="5173D41A" wp14:editId="639CC588">
            <wp:extent cx="4627245" cy="31819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cript.png"/>
                    <pic:cNvPicPr/>
                  </pic:nvPicPr>
                  <pic:blipFill>
                    <a:blip r:embed="rId17">
                      <a:extLst>
                        <a:ext uri="{28A0092B-C50C-407E-A947-70E740481C1C}">
                          <a14:useLocalDpi xmlns:a14="http://schemas.microsoft.com/office/drawing/2010/main" val="0"/>
                        </a:ext>
                      </a:extLst>
                    </a:blip>
                    <a:stretch>
                      <a:fillRect/>
                    </a:stretch>
                  </pic:blipFill>
                  <pic:spPr>
                    <a:xfrm>
                      <a:off x="0" y="0"/>
                      <a:ext cx="4627245" cy="3181985"/>
                    </a:xfrm>
                    <a:prstGeom prst="rect">
                      <a:avLst/>
                    </a:prstGeom>
                  </pic:spPr>
                </pic:pic>
              </a:graphicData>
            </a:graphic>
          </wp:inline>
        </w:drawing>
      </w:r>
    </w:p>
    <w:p w14:paraId="6C59E3C3" w14:textId="61DFC19C" w:rsidR="00A2233E" w:rsidRDefault="005076B8" w:rsidP="00C57865">
      <w:pPr>
        <w:pStyle w:val="Caption"/>
      </w:pPr>
      <w:ins w:id="398" w:author="Szalkai Krisztián Farkas" w:date="2021-12-10T19:42:00Z">
        <w:r>
          <w:fldChar w:fldCharType="begin"/>
        </w:r>
        <w:r>
          <w:instrText xml:space="preserve"> STYLEREF 3 \s </w:instrText>
        </w:r>
      </w:ins>
      <w:r>
        <w:fldChar w:fldCharType="separate"/>
      </w:r>
      <w:r w:rsidR="00A427C2">
        <w:rPr>
          <w:noProof/>
        </w:rPr>
        <w:t>2.2.4</w:t>
      </w:r>
      <w:ins w:id="399" w:author="Szalkai Krisztián Farkas" w:date="2021-12-10T19:42:00Z">
        <w:r>
          <w:fldChar w:fldCharType="end"/>
        </w:r>
        <w:r>
          <w:noBreakHyphen/>
        </w:r>
        <w:r>
          <w:fldChar w:fldCharType="begin"/>
        </w:r>
        <w:r>
          <w:instrText xml:space="preserve"> SEQ ábra \* ARABIC \s 3 </w:instrText>
        </w:r>
      </w:ins>
      <w:r>
        <w:fldChar w:fldCharType="separate"/>
      </w:r>
      <w:ins w:id="400" w:author="Szalkai Krisztián Farkas" w:date="2021-12-14T14:51:00Z">
        <w:r w:rsidR="00A427C2">
          <w:rPr>
            <w:noProof/>
          </w:rPr>
          <w:t>1</w:t>
        </w:r>
      </w:ins>
      <w:ins w:id="401" w:author="Szalkai Krisztián Farkas" w:date="2021-12-10T19:42:00Z">
        <w:r>
          <w:fldChar w:fldCharType="end"/>
        </w:r>
      </w:ins>
      <w:del w:id="402"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2.2.4</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r w:rsidR="00A2233E">
        <w:t xml:space="preserve"> </w:t>
      </w:r>
      <w:r w:rsidR="00A2233E" w:rsidRPr="005A757F">
        <w:t xml:space="preserve">TypeScript felépítése, kapcsolata a </w:t>
      </w:r>
      <w:proofErr w:type="spellStart"/>
      <w:r w:rsidR="00A2233E" w:rsidRPr="005A757F">
        <w:t>JavaSriptel</w:t>
      </w:r>
      <w:proofErr w:type="spellEnd"/>
    </w:p>
    <w:p w14:paraId="0CB53758" w14:textId="6A03A6ED" w:rsidR="008E0BBB" w:rsidRDefault="008E0BBB" w:rsidP="008E0BBB">
      <w:r w:rsidRPr="007851B2">
        <w:t xml:space="preserve">A </w:t>
      </w:r>
      <w:r w:rsidR="00353D9B">
        <w:t>T</w:t>
      </w:r>
      <w:r w:rsidR="00353D9B" w:rsidRPr="007851B2">
        <w:t>ypeScript</w:t>
      </w:r>
      <w:r w:rsidRPr="007851B2">
        <w:t xml:space="preserve"> nyelv ezen kívül lehetővé teszi, hogy az új </w:t>
      </w:r>
      <w:proofErr w:type="spellStart"/>
      <w:r w:rsidRPr="007851B2">
        <w:t>ECMAScript</w:t>
      </w:r>
      <w:proofErr w:type="spellEnd"/>
      <w:r w:rsidRPr="007851B2">
        <w:t xml:space="preserve"> funkciókat használhassuk régebbi böngészőkön is, mivel a fordító az új funkciókból régi-a böngésző által támogatott- verziókra is képesek lefordulni.</w:t>
      </w:r>
    </w:p>
    <w:p w14:paraId="59F9D710" w14:textId="12AC2178" w:rsidR="008E0BBB" w:rsidRDefault="008E0BBB" w:rsidP="008E0BBB">
      <w:r>
        <w:t xml:space="preserve">Talán egyetlen hátránya – de legalábbis nehézsége – a </w:t>
      </w:r>
      <w:r w:rsidR="00353D9B">
        <w:t>JavaScripttel</w:t>
      </w:r>
      <w:r>
        <w:t xml:space="preserve"> szemben, hogy pont a típusosság miatt nehezebb generikus megoldások alkalmazása, mint például a </w:t>
      </w:r>
      <w:proofErr w:type="spellStart"/>
      <w:r>
        <w:t>reflection</w:t>
      </w:r>
      <w:proofErr w:type="spellEnd"/>
      <w:r>
        <w:t>, vagy az Enum értékek Stringként kezelése, ezekről a későbbi fejezetekben részletesebben is beszélni fogok.</w:t>
      </w:r>
    </w:p>
    <w:p w14:paraId="6DA17651" w14:textId="64B5E8AE" w:rsidR="00CB5346" w:rsidRDefault="00CB5346" w:rsidP="00CB5346">
      <w:pPr>
        <w:pStyle w:val="Heading3"/>
      </w:pPr>
      <w:bookmarkStart w:id="403" w:name="_Ref88728448"/>
      <w:bookmarkStart w:id="404" w:name="_Toc90385673"/>
      <w:r>
        <w:t>Redux</w:t>
      </w:r>
      <w:bookmarkEnd w:id="403"/>
      <w:bookmarkEnd w:id="404"/>
    </w:p>
    <w:p w14:paraId="31AC3666" w14:textId="40199DA2" w:rsidR="00CB5346" w:rsidRPr="00CB5346" w:rsidRDefault="008646E1" w:rsidP="00CB5346">
      <w:r>
        <w:t xml:space="preserve">Az SPA alkalmazás állapotainak kezelésére a </w:t>
      </w:r>
      <w:r w:rsidR="00C66EE8">
        <w:t>React-</w:t>
      </w:r>
      <w:r>
        <w:t xml:space="preserve">Redux TypeScript </w:t>
      </w:r>
      <w:r w:rsidR="009D2599">
        <w:t>könyvtárat</w:t>
      </w:r>
      <w:r>
        <w:t xml:space="preserve"> használtam. </w:t>
      </w:r>
      <w:r w:rsidR="00C66EE8">
        <w:t xml:space="preserve">A Redux lehetővé teszi az oldalakon megjelenő információk, állapotok egy úgynevezett „store” -ban történő tárolását. Ennek előnye, hogy nem kell külön karbantartanunk több helyen megjelenő információkat, azokat egységesen tudjuk kezelni, így elkerülhetjük az olyan hibákat, mikor elfelejtjük módosítani egy helyen az adatot, így </w:t>
      </w:r>
      <w:r w:rsidR="006B6AC2">
        <w:t>inkonzisztensen jelenítjük meg a felhasználóknak.</w:t>
      </w:r>
    </w:p>
    <w:p w14:paraId="567AA400" w14:textId="2B40E21C" w:rsidR="00ED1FB9" w:rsidRDefault="00ED1FB9" w:rsidP="00ED1FB9">
      <w:pPr>
        <w:pStyle w:val="Heading1"/>
      </w:pPr>
      <w:bookmarkStart w:id="405" w:name="_Toc90385674"/>
      <w:r>
        <w:lastRenderedPageBreak/>
        <w:t>Tervezés</w:t>
      </w:r>
      <w:bookmarkEnd w:id="405"/>
    </w:p>
    <w:p w14:paraId="7111A6EF" w14:textId="77777777" w:rsidR="002660E6" w:rsidRDefault="002660E6" w:rsidP="002660E6">
      <w:r>
        <w:t>Ebben a fejezetben ismertetem a funkcionális követelményeket, a rendszer felépítését, a rendszer részei közti kapcsolatokat, illetve bemutatom az adatbázis struktúráját, az adatok elérésének, tárolásának módját.</w:t>
      </w:r>
    </w:p>
    <w:p w14:paraId="0F849EAD" w14:textId="77777777" w:rsidR="002660E6" w:rsidRDefault="002660E6" w:rsidP="002660E6">
      <w:pPr>
        <w:pStyle w:val="Heading2"/>
      </w:pPr>
      <w:bookmarkStart w:id="406" w:name="_Toc27044929"/>
      <w:bookmarkStart w:id="407" w:name="_Toc90385675"/>
      <w:r>
        <w:t>Funkcionális követelmények</w:t>
      </w:r>
      <w:bookmarkEnd w:id="406"/>
      <w:bookmarkEnd w:id="407"/>
    </w:p>
    <w:p w14:paraId="1D9295D7" w14:textId="17FCF70F" w:rsidR="002660E6" w:rsidRDefault="002660E6" w:rsidP="002660E6">
      <w:r w:rsidRPr="00B64C6F">
        <w:t xml:space="preserve">Az elkészítendő </w:t>
      </w:r>
      <w:r w:rsidR="00353D9B" w:rsidRPr="00B64C6F">
        <w:t>alkalmazás</w:t>
      </w:r>
      <w:r w:rsidRPr="00B64C6F">
        <w:t xml:space="preserve"> egy taxi szolgálat </w:t>
      </w:r>
      <w:r w:rsidR="00353D9B" w:rsidRPr="00B64C6F">
        <w:t>weboldal</w:t>
      </w:r>
      <w:r w:rsidR="00353D9B">
        <w:t>a</w:t>
      </w:r>
      <w:r w:rsidRPr="00B64C6F">
        <w:t>, melyen a felhasználók tudnak regisztrálni, bejel</w:t>
      </w:r>
      <w:r>
        <w:t>e</w:t>
      </w:r>
      <w:r w:rsidRPr="00B64C6F">
        <w:t>ntk</w:t>
      </w:r>
      <w:r>
        <w:t>e</w:t>
      </w:r>
      <w:r w:rsidRPr="00B64C6F">
        <w:t>zni, időpontokat foglalni a különböző szolgáltatásokhoz, illetve kezelni tudják a saját adataikat, eddigi foglalásaikat. Az alkalmazás ezen kívül lehetőséget nyújt az adminisztrátoroknak az összes leadott foglalás kezelésére, az adminisztrációs tevékenységek elvégzésére</w:t>
      </w:r>
      <w:r>
        <w:t>, a dolgozók pedig kezelhetik, áttekinthetik a hozzájuk rendelt munkákat (fuvarokat)</w:t>
      </w:r>
      <w:r w:rsidRPr="00B64C6F">
        <w:t xml:space="preserve">. </w:t>
      </w:r>
    </w:p>
    <w:p w14:paraId="3138ECBF" w14:textId="4664A173" w:rsidR="002660E6" w:rsidRPr="00B64C6F" w:rsidRDefault="002660E6" w:rsidP="002660E6">
      <w:pPr>
        <w:ind w:firstLine="0"/>
      </w:pPr>
      <w:r w:rsidRPr="00B64C6F">
        <w:t xml:space="preserve">A taxiszolgálat által nyújtott szolgáltatások a következők: </w:t>
      </w:r>
    </w:p>
    <w:p w14:paraId="6FDF24F7" w14:textId="77777777" w:rsidR="002660E6" w:rsidRPr="00B64C6F" w:rsidRDefault="002660E6" w:rsidP="002660E6">
      <w:pPr>
        <w:pStyle w:val="ListParagraph"/>
        <w:keepNext/>
        <w:numPr>
          <w:ilvl w:val="0"/>
          <w:numId w:val="25"/>
        </w:numPr>
        <w:spacing w:after="160" w:line="259" w:lineRule="auto"/>
        <w:contextualSpacing/>
        <w:jc w:val="left"/>
      </w:pPr>
      <w:r w:rsidRPr="00B64C6F">
        <w:t>Pontból pontba történő fuvar meghatározott időpontban.</w:t>
      </w:r>
    </w:p>
    <w:p w14:paraId="5E99FFCE" w14:textId="67B0A6DB" w:rsidR="002660E6" w:rsidRDefault="002660E6" w:rsidP="002660E6">
      <w:pPr>
        <w:pStyle w:val="ListParagraph"/>
        <w:numPr>
          <w:ilvl w:val="0"/>
          <w:numId w:val="25"/>
        </w:numPr>
        <w:spacing w:after="160" w:line="259" w:lineRule="auto"/>
        <w:contextualSpacing/>
        <w:jc w:val="left"/>
      </w:pPr>
      <w:r w:rsidRPr="00B64C6F">
        <w:t>Adott időtartamra aut</w:t>
      </w:r>
      <w:r>
        <w:t>ó</w:t>
      </w:r>
      <w:r w:rsidRPr="00B64C6F">
        <w:t xml:space="preserve"> bérlése folyamatos sofőrszolgálattal.</w:t>
      </w:r>
    </w:p>
    <w:p w14:paraId="7EFE144B" w14:textId="2D451A1D" w:rsidR="002660E6" w:rsidRPr="00B64C6F" w:rsidRDefault="002660E6" w:rsidP="002660E6">
      <w:pPr>
        <w:pStyle w:val="ListParagraph"/>
        <w:numPr>
          <w:ilvl w:val="0"/>
          <w:numId w:val="25"/>
        </w:numPr>
        <w:spacing w:after="160" w:line="259" w:lineRule="auto"/>
        <w:contextualSpacing/>
        <w:jc w:val="left"/>
      </w:pPr>
      <w:r>
        <w:t>„Normál” taxi működés, azonnali fuvar kérése.</w:t>
      </w:r>
    </w:p>
    <w:p w14:paraId="54F76737" w14:textId="0B129149" w:rsidR="002660E6" w:rsidRPr="00B64C6F" w:rsidRDefault="00895C2F" w:rsidP="00EA6977">
      <w:pPr>
        <w:ind w:firstLine="0"/>
      </w:pPr>
      <w:r>
        <w:t>A két előbbi</w:t>
      </w:r>
      <w:r w:rsidR="002660E6" w:rsidRPr="00B64C6F">
        <w:t xml:space="preserve"> szolgáltatás esetén meghatározható a foglaláshoz, hogy milyen típusú autóval, milyen extra szolgáltatásokkal (dohányzó/nem dohányzó, légkondi kisállatos stb</w:t>
      </w:r>
      <w:r w:rsidR="00353D9B">
        <w:t>.</w:t>
      </w:r>
      <w:r w:rsidR="002660E6" w:rsidRPr="00B64C6F">
        <w:t>) kéri a felhasználó.</w:t>
      </w:r>
    </w:p>
    <w:p w14:paraId="323F799B" w14:textId="77777777" w:rsidR="002660E6" w:rsidRPr="00B64C6F" w:rsidRDefault="002660E6" w:rsidP="00895C2F">
      <w:pPr>
        <w:ind w:firstLine="0"/>
      </w:pPr>
      <w:r w:rsidRPr="00B64C6F">
        <w:t>A weboldalon a felhasználó a következő funkciókat kell elérje:</w:t>
      </w:r>
    </w:p>
    <w:p w14:paraId="4828F3DE" w14:textId="77777777" w:rsidR="002660E6" w:rsidRPr="00B64C6F" w:rsidRDefault="002660E6" w:rsidP="002660E6">
      <w:pPr>
        <w:pStyle w:val="ListParagraph"/>
        <w:numPr>
          <w:ilvl w:val="0"/>
          <w:numId w:val="24"/>
        </w:numPr>
        <w:spacing w:after="160" w:line="259" w:lineRule="auto"/>
        <w:contextualSpacing/>
        <w:jc w:val="left"/>
      </w:pPr>
      <w:r w:rsidRPr="00B64C6F">
        <w:t>Regisztráció</w:t>
      </w:r>
    </w:p>
    <w:p w14:paraId="66206D34" w14:textId="77777777" w:rsidR="002660E6" w:rsidRPr="00B64C6F" w:rsidRDefault="002660E6" w:rsidP="002660E6">
      <w:pPr>
        <w:pStyle w:val="ListParagraph"/>
        <w:numPr>
          <w:ilvl w:val="0"/>
          <w:numId w:val="24"/>
        </w:numPr>
        <w:spacing w:after="160" w:line="259" w:lineRule="auto"/>
        <w:contextualSpacing/>
        <w:jc w:val="left"/>
      </w:pPr>
      <w:r w:rsidRPr="00B64C6F">
        <w:t>Belépés</w:t>
      </w:r>
    </w:p>
    <w:p w14:paraId="050A50C4" w14:textId="55EBA95F" w:rsidR="002660E6" w:rsidRPr="00B64C6F" w:rsidRDefault="002660E6" w:rsidP="002660E6">
      <w:pPr>
        <w:pStyle w:val="ListParagraph"/>
        <w:numPr>
          <w:ilvl w:val="0"/>
          <w:numId w:val="24"/>
        </w:numPr>
        <w:spacing w:after="160" w:line="259" w:lineRule="auto"/>
        <w:contextualSpacing/>
        <w:jc w:val="left"/>
      </w:pPr>
      <w:r w:rsidRPr="00B64C6F">
        <w:t xml:space="preserve">Foglalás a </w:t>
      </w:r>
      <w:r w:rsidR="00895C2F">
        <w:t>három</w:t>
      </w:r>
      <w:r w:rsidR="00895C2F" w:rsidRPr="00B64C6F">
        <w:t>féle</w:t>
      </w:r>
      <w:r w:rsidRPr="00B64C6F">
        <w:t xml:space="preserve"> szolgáltatásra</w:t>
      </w:r>
    </w:p>
    <w:p w14:paraId="77C91FC1" w14:textId="77777777" w:rsidR="002660E6" w:rsidRPr="00B64C6F" w:rsidRDefault="002660E6" w:rsidP="002660E6">
      <w:pPr>
        <w:pStyle w:val="ListParagraph"/>
        <w:numPr>
          <w:ilvl w:val="0"/>
          <w:numId w:val="24"/>
        </w:numPr>
        <w:spacing w:after="160" w:line="259" w:lineRule="auto"/>
        <w:contextualSpacing/>
        <w:jc w:val="left"/>
      </w:pPr>
      <w:r w:rsidRPr="00B64C6F">
        <w:t>Saját adatok megváltoztatása, törlése</w:t>
      </w:r>
    </w:p>
    <w:p w14:paraId="79D423EC" w14:textId="77777777" w:rsidR="002660E6" w:rsidRPr="00B64C6F" w:rsidRDefault="002660E6" w:rsidP="002660E6">
      <w:pPr>
        <w:pStyle w:val="ListParagraph"/>
        <w:numPr>
          <w:ilvl w:val="0"/>
          <w:numId w:val="24"/>
        </w:numPr>
        <w:spacing w:after="160" w:line="259" w:lineRule="auto"/>
        <w:contextualSpacing/>
        <w:jc w:val="left"/>
      </w:pPr>
      <w:r w:rsidRPr="00B64C6F">
        <w:t>Előző foglalások megtekintése</w:t>
      </w:r>
    </w:p>
    <w:p w14:paraId="5A731BD4" w14:textId="77777777" w:rsidR="002660E6" w:rsidRPr="00B64C6F" w:rsidRDefault="002660E6" w:rsidP="002660E6">
      <w:pPr>
        <w:pStyle w:val="ListParagraph"/>
        <w:numPr>
          <w:ilvl w:val="0"/>
          <w:numId w:val="24"/>
        </w:numPr>
        <w:spacing w:after="160" w:line="259" w:lineRule="auto"/>
        <w:contextualSpacing/>
        <w:jc w:val="left"/>
      </w:pPr>
      <w:r w:rsidRPr="00B64C6F">
        <w:t>Foglalás lemondása (Adott határidőn belül)</w:t>
      </w:r>
    </w:p>
    <w:p w14:paraId="0CFF810A" w14:textId="77777777" w:rsidR="002660E6" w:rsidRPr="00B64C6F" w:rsidRDefault="002660E6" w:rsidP="002660E6">
      <w:pPr>
        <w:pStyle w:val="ListParagraph"/>
        <w:numPr>
          <w:ilvl w:val="0"/>
          <w:numId w:val="24"/>
        </w:numPr>
        <w:spacing w:after="160" w:line="259" w:lineRule="auto"/>
        <w:contextualSpacing/>
        <w:jc w:val="left"/>
      </w:pPr>
      <w:r w:rsidRPr="00B64C6F">
        <w:t>Kijelentkezés</w:t>
      </w:r>
    </w:p>
    <w:p w14:paraId="064C0BF8" w14:textId="0C6700BA" w:rsidR="00895C2F" w:rsidRPr="00B64C6F" w:rsidRDefault="002660E6" w:rsidP="00EB0537">
      <w:pPr>
        <w:pStyle w:val="ListParagraph"/>
        <w:numPr>
          <w:ilvl w:val="0"/>
          <w:numId w:val="24"/>
        </w:numPr>
        <w:spacing w:after="160" w:line="259" w:lineRule="auto"/>
        <w:contextualSpacing/>
        <w:jc w:val="left"/>
      </w:pPr>
      <w:r w:rsidRPr="00B64C6F">
        <w:t>Online fizetés</w:t>
      </w:r>
    </w:p>
    <w:p w14:paraId="224B60D6" w14:textId="77777777" w:rsidR="002660E6" w:rsidRPr="00B64C6F" w:rsidRDefault="002660E6" w:rsidP="00895C2F">
      <w:pPr>
        <w:ind w:firstLine="0"/>
      </w:pPr>
      <w:r w:rsidRPr="00B64C6F">
        <w:t>Adminisztrátori belépéssel:</w:t>
      </w:r>
    </w:p>
    <w:p w14:paraId="40CEACC9" w14:textId="77777777" w:rsidR="002660E6" w:rsidRPr="00B64C6F" w:rsidRDefault="002660E6" w:rsidP="002660E6">
      <w:pPr>
        <w:pStyle w:val="ListParagraph"/>
        <w:numPr>
          <w:ilvl w:val="0"/>
          <w:numId w:val="26"/>
        </w:numPr>
        <w:spacing w:after="160" w:line="259" w:lineRule="auto"/>
        <w:contextualSpacing/>
        <w:jc w:val="left"/>
      </w:pPr>
      <w:r w:rsidRPr="00B64C6F">
        <w:t>Foglalások megtekintése</w:t>
      </w:r>
    </w:p>
    <w:p w14:paraId="53C779F4" w14:textId="1E699022" w:rsidR="002660E6" w:rsidRPr="00B64C6F" w:rsidRDefault="00895C2F" w:rsidP="002660E6">
      <w:pPr>
        <w:pStyle w:val="ListParagraph"/>
        <w:numPr>
          <w:ilvl w:val="0"/>
          <w:numId w:val="26"/>
        </w:numPr>
        <w:spacing w:after="160" w:line="259" w:lineRule="auto"/>
        <w:contextualSpacing/>
        <w:jc w:val="left"/>
      </w:pPr>
      <w:r>
        <w:t>Foglalások dolgozókhoz rendelése</w:t>
      </w:r>
    </w:p>
    <w:p w14:paraId="269E64CD" w14:textId="5B48341B" w:rsidR="002660E6" w:rsidRDefault="002660E6" w:rsidP="002660E6">
      <w:pPr>
        <w:pStyle w:val="ListParagraph"/>
        <w:numPr>
          <w:ilvl w:val="0"/>
          <w:numId w:val="26"/>
        </w:numPr>
        <w:spacing w:after="160" w:line="259" w:lineRule="auto"/>
        <w:contextualSpacing/>
        <w:jc w:val="left"/>
      </w:pPr>
      <w:r w:rsidRPr="00B64C6F">
        <w:t>Felhasználók és foglalásaik megtekintése</w:t>
      </w:r>
    </w:p>
    <w:p w14:paraId="7C03E55E" w14:textId="382B1481" w:rsidR="00895C2F" w:rsidRDefault="00895C2F" w:rsidP="00895C2F">
      <w:pPr>
        <w:ind w:firstLine="0"/>
      </w:pPr>
      <w:r>
        <w:t>Dolgozói belépéssel:</w:t>
      </w:r>
    </w:p>
    <w:p w14:paraId="67BE788B" w14:textId="7DF56737" w:rsidR="00895C2F" w:rsidRDefault="00895C2F" w:rsidP="00895C2F">
      <w:pPr>
        <w:pStyle w:val="ListParagraph"/>
        <w:numPr>
          <w:ilvl w:val="0"/>
          <w:numId w:val="27"/>
        </w:numPr>
        <w:spacing w:after="160" w:line="259" w:lineRule="auto"/>
        <w:contextualSpacing/>
        <w:jc w:val="left"/>
      </w:pPr>
      <w:r>
        <w:lastRenderedPageBreak/>
        <w:t>Dolgozóhoz rendelt foglalások megtekintése, kezelése.</w:t>
      </w:r>
    </w:p>
    <w:p w14:paraId="1FCA73E0" w14:textId="66C07ECD" w:rsidR="00EA6977" w:rsidRDefault="00EA6977" w:rsidP="00EA6977">
      <w:pPr>
        <w:pStyle w:val="Heading2"/>
      </w:pPr>
      <w:bookmarkStart w:id="408" w:name="_Toc90385676"/>
      <w:r>
        <w:t>A weboldal működésével kapcsolatos elvárások</w:t>
      </w:r>
      <w:bookmarkEnd w:id="408"/>
    </w:p>
    <w:p w14:paraId="34CC0974" w14:textId="718418C5" w:rsidR="00EA6977" w:rsidRDefault="00EA6977" w:rsidP="00EA6977">
      <w:r>
        <w:t>A weboldalnak minden személyes adatot biztonságosan kell tárolnia, az adatokhoz csak a megfelelő jogosultságú felhasználók férhetnek hozzá. A személyes adatok, illetve a felhasználói profil a felhasználó kérésére bármikor törölhető kell legyen.</w:t>
      </w:r>
    </w:p>
    <w:p w14:paraId="12938002" w14:textId="77777777" w:rsidR="00EA6977" w:rsidRDefault="00EA6977" w:rsidP="00EA6977">
      <w:pPr>
        <w:ind w:firstLine="0"/>
      </w:pPr>
      <w:r>
        <w:t>Foglalás során a rendszernek automatikusan kell elvégezni a következőket:</w:t>
      </w:r>
    </w:p>
    <w:p w14:paraId="3FA29089" w14:textId="425969EC" w:rsidR="00EA6977" w:rsidRDefault="00EA6977" w:rsidP="00EA6977">
      <w:pPr>
        <w:pStyle w:val="ListParagraph"/>
        <w:numPr>
          <w:ilvl w:val="0"/>
          <w:numId w:val="26"/>
        </w:numPr>
        <w:spacing w:after="160" w:line="259" w:lineRule="auto"/>
        <w:contextualSpacing/>
        <w:jc w:val="left"/>
      </w:pPr>
      <w:r>
        <w:t>Ár számítása a preferenciák, extra szolgáltatások, szolgáltatás típusa és az esetleges felárak (pl</w:t>
      </w:r>
      <w:r w:rsidR="00E6089D">
        <w:t>.</w:t>
      </w:r>
      <w:r>
        <w:t>: Dugódíj) alapján.</w:t>
      </w:r>
    </w:p>
    <w:p w14:paraId="43974FD1" w14:textId="15ABC386" w:rsidR="00E6089D" w:rsidRDefault="00E6089D" w:rsidP="00EA6977">
      <w:pPr>
        <w:pStyle w:val="ListParagraph"/>
        <w:numPr>
          <w:ilvl w:val="0"/>
          <w:numId w:val="26"/>
        </w:numPr>
        <w:spacing w:after="160" w:line="259" w:lineRule="auto"/>
        <w:contextualSpacing/>
        <w:jc w:val="left"/>
      </w:pPr>
      <w:r>
        <w:t>Promóciós kódok automatikus kezelése és figyelembevétele a foglaláskor.</w:t>
      </w:r>
    </w:p>
    <w:p w14:paraId="5A8FC05E" w14:textId="7E9E8748" w:rsidR="00EA6977" w:rsidRDefault="00EA6977" w:rsidP="00EA6977">
      <w:pPr>
        <w:pStyle w:val="ListParagraph"/>
        <w:numPr>
          <w:ilvl w:val="0"/>
          <w:numId w:val="26"/>
        </w:numPr>
        <w:spacing w:after="160" w:line="259" w:lineRule="auto"/>
        <w:contextualSpacing/>
        <w:jc w:val="left"/>
      </w:pPr>
      <w:r>
        <w:t>Átirányítás biztonságos fizetési lehetőségekhez (</w:t>
      </w:r>
      <w:proofErr w:type="spellStart"/>
      <w:r>
        <w:t>pl</w:t>
      </w:r>
      <w:proofErr w:type="spellEnd"/>
      <w:r>
        <w:t xml:space="preserve">: </w:t>
      </w:r>
      <w:proofErr w:type="spellStart"/>
      <w:r>
        <w:t>Stripe</w:t>
      </w:r>
      <w:proofErr w:type="spellEnd"/>
      <w:r>
        <w:t xml:space="preserve">, </w:t>
      </w:r>
      <w:proofErr w:type="spellStart"/>
      <w:r>
        <w:t>PayPal</w:t>
      </w:r>
      <w:proofErr w:type="spellEnd"/>
      <w:r>
        <w:t>, Barion). Fizetés esetén az esetleges problémák kezelése (Sikertelen fizetés, helytelen összeg, hálózati probléma).</w:t>
      </w:r>
    </w:p>
    <w:p w14:paraId="4A8595DA" w14:textId="22B8D4FC" w:rsidR="00895C2F" w:rsidRDefault="00EA6977" w:rsidP="00EA6977">
      <w:pPr>
        <w:pStyle w:val="ListParagraph"/>
        <w:numPr>
          <w:ilvl w:val="0"/>
          <w:numId w:val="26"/>
        </w:numPr>
        <w:spacing w:after="160" w:line="259" w:lineRule="auto"/>
        <w:contextualSpacing/>
        <w:jc w:val="left"/>
      </w:pPr>
      <w:r>
        <w:t>A foglaláshoz egyedi azonosító generálása és megerősítő email küldése a felhasználónak.</w:t>
      </w:r>
    </w:p>
    <w:p w14:paraId="27CF9CE4" w14:textId="1ADB08E0" w:rsidR="00EA6977" w:rsidRDefault="00EA6977" w:rsidP="00EA6977">
      <w:pPr>
        <w:pStyle w:val="ListParagraph"/>
        <w:numPr>
          <w:ilvl w:val="0"/>
          <w:numId w:val="26"/>
        </w:numPr>
        <w:spacing w:after="160" w:line="259" w:lineRule="auto"/>
        <w:contextualSpacing/>
        <w:jc w:val="left"/>
      </w:pPr>
      <w:r>
        <w:t>Határidőn belül történő foglalás lemondása esetén az összeg visszautalása a felhasználónak.</w:t>
      </w:r>
    </w:p>
    <w:p w14:paraId="5FF028F4" w14:textId="576C078D" w:rsidR="0053114B" w:rsidRDefault="0053114B" w:rsidP="0053114B">
      <w:pPr>
        <w:pStyle w:val="Heading2"/>
      </w:pPr>
      <w:bookmarkStart w:id="409" w:name="_Ref87350826"/>
      <w:bookmarkStart w:id="410" w:name="_Toc90385677"/>
      <w:r>
        <w:lastRenderedPageBreak/>
        <w:t>Architektúra</w:t>
      </w:r>
      <w:bookmarkEnd w:id="409"/>
      <w:bookmarkEnd w:id="410"/>
    </w:p>
    <w:p w14:paraId="20A34E9F" w14:textId="207989AF" w:rsidR="00C57865" w:rsidRDefault="00B71C3A" w:rsidP="00C57865">
      <w:pPr>
        <w:keepNext/>
        <w:rPr>
          <w:noProof/>
        </w:rPr>
      </w:pPr>
      <w:r>
        <w:t>A kialakított rendszer több részből épül fel</w:t>
      </w:r>
      <w:r w:rsidR="00175F32">
        <w:t>, ezek felépítését alább a</w:t>
      </w:r>
      <w:r w:rsidR="00C57865">
        <w:t xml:space="preserve"> </w:t>
      </w:r>
      <w:r w:rsidR="00C57865">
        <w:fldChar w:fldCharType="begin"/>
      </w:r>
      <w:r w:rsidR="00C57865">
        <w:instrText xml:space="preserve"> REF _Ref86141134 \h </w:instrText>
      </w:r>
      <w:r w:rsidR="00C57865">
        <w:fldChar w:fldCharType="separate"/>
      </w:r>
      <w:r w:rsidR="00A427C2">
        <w:rPr>
          <w:noProof/>
        </w:rPr>
        <w:t>2.3.1</w:t>
      </w:r>
      <w:r w:rsidR="00A427C2">
        <w:noBreakHyphen/>
      </w:r>
      <w:r w:rsidR="00A427C2">
        <w:rPr>
          <w:noProof/>
        </w:rPr>
        <w:t>1</w:t>
      </w:r>
      <w:r w:rsidR="00C57865">
        <w:fldChar w:fldCharType="end"/>
      </w:r>
      <w:r w:rsidR="00C57865">
        <w:t>ábra</w:t>
      </w:r>
      <w:r w:rsidR="00175F32">
        <w:t xml:space="preserve"> mutatja</w:t>
      </w:r>
      <w:r>
        <w:t>.</w:t>
      </w:r>
      <w:r w:rsidR="00C57865" w:rsidRPr="00C57865">
        <w:rPr>
          <w:noProof/>
        </w:rPr>
        <w:t xml:space="preserve"> </w:t>
      </w:r>
    </w:p>
    <w:p w14:paraId="78FE8F2C" w14:textId="6F34E15F" w:rsidR="003650F6" w:rsidRDefault="003650F6" w:rsidP="003650F6">
      <w:pPr>
        <w:pStyle w:val="Kp"/>
      </w:pPr>
      <w:r>
        <w:rPr>
          <w:noProof/>
        </w:rPr>
        <w:drawing>
          <wp:inline distT="0" distB="0" distL="0" distR="0" wp14:anchorId="5AB6DE84" wp14:editId="3C3CA30D">
            <wp:extent cx="5400040" cy="4698365"/>
            <wp:effectExtent l="0" t="0" r="0"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0040" cy="4698365"/>
                    </a:xfrm>
                    <a:prstGeom prst="rect">
                      <a:avLst/>
                    </a:prstGeom>
                  </pic:spPr>
                </pic:pic>
              </a:graphicData>
            </a:graphic>
          </wp:inline>
        </w:drawing>
      </w:r>
    </w:p>
    <w:bookmarkStart w:id="411" w:name="_Ref86141134"/>
    <w:p w14:paraId="45B200CE" w14:textId="0CA03836" w:rsidR="00175F32" w:rsidRDefault="005076B8" w:rsidP="00C57865">
      <w:pPr>
        <w:pStyle w:val="Caption"/>
      </w:pPr>
      <w:ins w:id="412" w:author="Szalkai Krisztián Farkas" w:date="2021-12-10T19:42:00Z">
        <w:r>
          <w:fldChar w:fldCharType="begin"/>
        </w:r>
        <w:r>
          <w:instrText xml:space="preserve"> STYLEREF 3 \s </w:instrText>
        </w:r>
      </w:ins>
      <w:r>
        <w:fldChar w:fldCharType="separate"/>
      </w:r>
      <w:r w:rsidR="00A427C2">
        <w:rPr>
          <w:noProof/>
        </w:rPr>
        <w:t>2.3.1</w:t>
      </w:r>
      <w:ins w:id="413" w:author="Szalkai Krisztián Farkas" w:date="2021-12-10T19:42:00Z">
        <w:r>
          <w:fldChar w:fldCharType="end"/>
        </w:r>
        <w:r>
          <w:noBreakHyphen/>
        </w:r>
        <w:r>
          <w:fldChar w:fldCharType="begin"/>
        </w:r>
        <w:r>
          <w:instrText xml:space="preserve"> SEQ ábra \* ARABIC \s 3 </w:instrText>
        </w:r>
      </w:ins>
      <w:r>
        <w:fldChar w:fldCharType="separate"/>
      </w:r>
      <w:ins w:id="414" w:author="Szalkai Krisztián Farkas" w:date="2021-12-14T14:51:00Z">
        <w:r w:rsidR="00A427C2">
          <w:rPr>
            <w:noProof/>
          </w:rPr>
          <w:t>1</w:t>
        </w:r>
      </w:ins>
      <w:ins w:id="415" w:author="Szalkai Krisztián Farkas" w:date="2021-12-10T19:42:00Z">
        <w:r>
          <w:fldChar w:fldCharType="end"/>
        </w:r>
      </w:ins>
      <w:del w:id="416"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2.3.1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bookmarkEnd w:id="411"/>
      <w:r w:rsidR="00C57865">
        <w:t xml:space="preserve"> Az architektúrális felépítés</w:t>
      </w:r>
    </w:p>
    <w:p w14:paraId="4ABE1876" w14:textId="0D763777" w:rsidR="0053114B" w:rsidRPr="0053114B" w:rsidRDefault="00B71C3A" w:rsidP="0053114B">
      <w:r>
        <w:t xml:space="preserve">A backend egy ASP.NET Core-ban készült web API mely egy PostgreSQL adatbázissal kommunikál, ám úgy lett kialakítva, hogy az adatbázis típusa kevés konfigurációval cserélhető legyen. A webes felület melyet a felhasználók használnak React keretrendszer használatával készült és jelenleg a backend által kezelt SPA-ként működi, ám önálló </w:t>
      </w:r>
      <w:r w:rsidR="00353D9B">
        <w:t>alkalmazásként</w:t>
      </w:r>
      <w:r>
        <w:t xml:space="preserve"> is telepíthető, ezen kívül a web API képes feldolgozni kéréseket más rendszerektől is, így a későbbiekben </w:t>
      </w:r>
      <w:r w:rsidR="00175F32">
        <w:t>csatolható a rendszerhez további alkalmazás is, például egy telefonos alkalmazás.</w:t>
      </w:r>
      <w:r w:rsidR="00FF21F6">
        <w:t xml:space="preserve"> </w:t>
      </w:r>
      <w:r w:rsidR="00FF21F6" w:rsidRPr="00FF21F6">
        <w:t xml:space="preserve">Az interneten keresztüli kommunikáció HTTPS üzenetekkel történik, mivel mindkét felületen szükséges bejelentkezés, a jelszavak biztonságos továbbítását pedig kizárólag így lehet biztosítani, a HTTP üzenetek </w:t>
      </w:r>
      <w:r w:rsidR="00FF21F6" w:rsidRPr="00FF21F6">
        <w:lastRenderedPageBreak/>
        <w:t xml:space="preserve">lehallgatásakor még a jelszavak frontenden történő </w:t>
      </w:r>
      <w:proofErr w:type="spellStart"/>
      <w:r w:rsidR="00FF21F6" w:rsidRPr="00FF21F6">
        <w:t>hashelése</w:t>
      </w:r>
      <w:proofErr w:type="spellEnd"/>
      <w:r w:rsidR="00FF21F6" w:rsidRPr="00FF21F6">
        <w:t xml:space="preserve"> esetén is visszafejthetőek a bizalmas adatok.</w:t>
      </w:r>
    </w:p>
    <w:p w14:paraId="41FB27C9" w14:textId="034CAFCC" w:rsidR="00EA6977" w:rsidRDefault="00EA6977" w:rsidP="00EA6977">
      <w:pPr>
        <w:pStyle w:val="Heading2"/>
      </w:pPr>
      <w:bookmarkStart w:id="417" w:name="_Ref88556412"/>
      <w:bookmarkStart w:id="418" w:name="_Ref88556418"/>
      <w:bookmarkStart w:id="419" w:name="_Toc90385678"/>
      <w:r>
        <w:t>Felülettervek</w:t>
      </w:r>
      <w:bookmarkEnd w:id="417"/>
      <w:bookmarkEnd w:id="418"/>
      <w:bookmarkEnd w:id="419"/>
    </w:p>
    <w:p w14:paraId="7AD01923" w14:textId="77777777" w:rsidR="00A2233E" w:rsidRDefault="00EA6977" w:rsidP="00A2233E">
      <w:r>
        <w:t>Az alkalmazás tervezését a követelményekből kiindulva a felülettervek elkészítésével kezdtem.</w:t>
      </w:r>
      <w:r w:rsidR="006C2F65">
        <w:t xml:space="preserve"> A felülettervek készítése segíthet a megrendelővel lefektetett követelményekben fennmaradó esetleges félreértések felderítésében, illetve a webszerver és az adatbázis megalkotásánál is hasznos támpontot</w:t>
      </w:r>
      <w:r w:rsidR="004D4413">
        <w:t xml:space="preserve"> adnak.</w:t>
      </w:r>
      <w:r w:rsidR="005751D9">
        <w:t xml:space="preserve"> A tervekhez létrehozásához a </w:t>
      </w:r>
      <w:proofErr w:type="spellStart"/>
      <w:r w:rsidR="005751D9">
        <w:t>WireFrame</w:t>
      </w:r>
      <w:proofErr w:type="spellEnd"/>
      <w:r w:rsidR="005751D9">
        <w:t xml:space="preserve"> online tervező eszközt használtam.</w:t>
      </w:r>
    </w:p>
    <w:p w14:paraId="5329C58A" w14:textId="77777777" w:rsidR="00A2233E" w:rsidRDefault="001867B4" w:rsidP="00A2233E">
      <w:pPr>
        <w:pStyle w:val="Kp"/>
      </w:pPr>
      <w:r w:rsidRPr="00B64C6F">
        <w:rPr>
          <w:noProof/>
        </w:rPr>
        <w:drawing>
          <wp:inline distT="0" distB="0" distL="0" distR="0" wp14:anchorId="7C94C98E" wp14:editId="40931320">
            <wp:extent cx="5280660" cy="3206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80660" cy="3206115"/>
                    </a:xfrm>
                    <a:prstGeom prst="rect">
                      <a:avLst/>
                    </a:prstGeom>
                  </pic:spPr>
                </pic:pic>
              </a:graphicData>
            </a:graphic>
          </wp:inline>
        </w:drawing>
      </w:r>
    </w:p>
    <w:bookmarkStart w:id="420" w:name="_Ref71324169"/>
    <w:bookmarkStart w:id="421" w:name="_Ref71324194"/>
    <w:p w14:paraId="0A3F82A3" w14:textId="7C580A2A" w:rsidR="001867B4" w:rsidRDefault="005076B8" w:rsidP="00C57865">
      <w:pPr>
        <w:pStyle w:val="Caption"/>
      </w:pPr>
      <w:ins w:id="422" w:author="Szalkai Krisztián Farkas" w:date="2021-12-10T19:42:00Z">
        <w:r>
          <w:fldChar w:fldCharType="begin"/>
        </w:r>
        <w:r>
          <w:instrText xml:space="preserve"> STYLEREF 3 \s </w:instrText>
        </w:r>
      </w:ins>
      <w:r>
        <w:fldChar w:fldCharType="separate"/>
      </w:r>
      <w:r w:rsidR="00A427C2">
        <w:rPr>
          <w:noProof/>
        </w:rPr>
        <w:t>2.3.1</w:t>
      </w:r>
      <w:ins w:id="423" w:author="Szalkai Krisztián Farkas" w:date="2021-12-10T19:42:00Z">
        <w:r>
          <w:fldChar w:fldCharType="end"/>
        </w:r>
        <w:r>
          <w:noBreakHyphen/>
        </w:r>
        <w:r>
          <w:fldChar w:fldCharType="begin"/>
        </w:r>
        <w:r>
          <w:instrText xml:space="preserve"> SEQ ábra \* ARABIC \s 3 </w:instrText>
        </w:r>
      </w:ins>
      <w:r>
        <w:fldChar w:fldCharType="separate"/>
      </w:r>
      <w:ins w:id="424" w:author="Szalkai Krisztián Farkas" w:date="2021-12-14T14:51:00Z">
        <w:r w:rsidR="00A427C2">
          <w:rPr>
            <w:noProof/>
          </w:rPr>
          <w:t>1</w:t>
        </w:r>
      </w:ins>
      <w:ins w:id="425" w:author="Szalkai Krisztián Farkas" w:date="2021-12-10T19:42:00Z">
        <w:r>
          <w:fldChar w:fldCharType="end"/>
        </w:r>
      </w:ins>
      <w:del w:id="426"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2.3.1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bookmarkEnd w:id="420"/>
      <w:r w:rsidR="00A2233E">
        <w:t xml:space="preserve"> A webes felület általános kinézete</w:t>
      </w:r>
      <w:bookmarkEnd w:id="421"/>
    </w:p>
    <w:p w14:paraId="10DE0AFC" w14:textId="48922370" w:rsidR="00A2233E" w:rsidRDefault="00A2233E" w:rsidP="00A2233E">
      <w:pPr>
        <w:rPr>
          <w:noProof/>
        </w:rPr>
      </w:pPr>
      <w:r w:rsidRPr="00B64C6F">
        <w:rPr>
          <w:noProof/>
        </w:rPr>
        <w:t xml:space="preserve">Az alkalmazás alapvető felépítése a </w:t>
      </w:r>
      <w:r>
        <w:rPr>
          <w:noProof/>
        </w:rPr>
        <w:fldChar w:fldCharType="begin"/>
      </w:r>
      <w:r>
        <w:rPr>
          <w:noProof/>
        </w:rPr>
        <w:instrText xml:space="preserve"> REF _Ref71324194 \h </w:instrText>
      </w:r>
      <w:r>
        <w:rPr>
          <w:noProof/>
        </w:rPr>
      </w:r>
      <w:r>
        <w:rPr>
          <w:noProof/>
        </w:rPr>
        <w:fldChar w:fldCharType="separate"/>
      </w:r>
      <w:r w:rsidR="00A427C2">
        <w:rPr>
          <w:noProof/>
        </w:rPr>
        <w:t>2.3.1</w:t>
      </w:r>
      <w:r w:rsidR="00A427C2">
        <w:noBreakHyphen/>
      </w:r>
      <w:r w:rsidR="00A427C2">
        <w:rPr>
          <w:noProof/>
        </w:rPr>
        <w:t>1</w:t>
      </w:r>
      <w:r w:rsidR="00A427C2">
        <w:t xml:space="preserve"> A webes felület általános kinézete</w:t>
      </w:r>
      <w:r>
        <w:rPr>
          <w:noProof/>
        </w:rPr>
        <w:fldChar w:fldCharType="end"/>
      </w:r>
      <w:r>
        <w:rPr>
          <w:noProof/>
        </w:rPr>
        <w:t xml:space="preserve"> ábrán </w:t>
      </w:r>
      <w:r w:rsidRPr="00B64C6F">
        <w:rPr>
          <w:noProof/>
        </w:rPr>
        <w:t>látható. A lap tetején mindig egy Header látszik, melyen megjelnik a logó a szolgáltatás neve és a navigációs menü. A lap alján egy Footer található, melyen helyet kaphatnak a kapcsolatfelvételi információk, felhasználási feltételek, oldaltérkép, stb. A kettő között helyezkednek el a különböző oldalak tartalmai.</w:t>
      </w:r>
      <w:r w:rsidR="00A32FD5">
        <w:rPr>
          <w:noProof/>
        </w:rPr>
        <w:t xml:space="preserve"> Látszik, hogy a tervezés ezen szakaszában még nem koncentrálunk a konkrét működésre, tényleges felületi elemekre – például nem jelenik meg a navigációs menü különbsége a különböző felhasználó típusok között.</w:t>
      </w:r>
    </w:p>
    <w:p w14:paraId="6FA9CA85" w14:textId="51047A42" w:rsidR="00FE3C1F" w:rsidRDefault="00FE3C1F" w:rsidP="00A2233E">
      <w:pPr>
        <w:rPr>
          <w:noProof/>
        </w:rPr>
      </w:pPr>
      <w:r>
        <w:rPr>
          <w:noProof/>
        </w:rPr>
        <w:lastRenderedPageBreak/>
        <w:t>Az alább</w:t>
      </w:r>
      <w:r w:rsidR="001368B4">
        <w:rPr>
          <w:noProof/>
        </w:rPr>
        <w:t>i</w:t>
      </w:r>
      <w:r>
        <w:rPr>
          <w:noProof/>
        </w:rPr>
        <w:t xml:space="preserve"> </w:t>
      </w:r>
      <w:r w:rsidR="001368B4">
        <w:rPr>
          <w:noProof/>
        </w:rPr>
        <w:fldChar w:fldCharType="begin"/>
      </w:r>
      <w:r w:rsidR="001368B4">
        <w:rPr>
          <w:noProof/>
        </w:rPr>
        <w:instrText xml:space="preserve"> REF _Ref71363267 \h </w:instrText>
      </w:r>
      <w:r w:rsidR="001368B4">
        <w:rPr>
          <w:noProof/>
        </w:rPr>
      </w:r>
      <w:r w:rsidR="001368B4">
        <w:rPr>
          <w:noProof/>
        </w:rPr>
        <w:fldChar w:fldCharType="separate"/>
      </w:r>
      <w:r w:rsidR="00A427C2">
        <w:rPr>
          <w:noProof/>
        </w:rPr>
        <w:t>2.3.1</w:t>
      </w:r>
      <w:r w:rsidR="00A427C2">
        <w:noBreakHyphen/>
      </w:r>
      <w:r w:rsidR="00A427C2">
        <w:rPr>
          <w:noProof/>
        </w:rPr>
        <w:t>2</w:t>
      </w:r>
      <w:r w:rsidR="00A427C2">
        <w:t xml:space="preserve"> Foglalások képernyő terve</w:t>
      </w:r>
      <w:r w:rsidR="001368B4">
        <w:rPr>
          <w:noProof/>
        </w:rPr>
        <w:fldChar w:fldCharType="end"/>
      </w:r>
      <w:r>
        <w:rPr>
          <w:noProof/>
        </w:rPr>
        <w:t xml:space="preserve"> képen a foglalási oldalak t</w:t>
      </w:r>
      <w:r w:rsidR="001368B4">
        <w:rPr>
          <w:noProof/>
        </w:rPr>
        <w:t>ervezett kinézete látható</w:t>
      </w:r>
      <w:r>
        <w:rPr>
          <w:noProof/>
        </w:rPr>
        <w:t>. Az adatok megadásával</w:t>
      </w:r>
      <w:r w:rsidR="001368B4">
        <w:rPr>
          <w:noProof/>
        </w:rPr>
        <w:t xml:space="preserve"> a felhasználó lekérdezi a szerverről az árat és véglegesítheti a foglalást.</w:t>
      </w:r>
    </w:p>
    <w:p w14:paraId="2F3D9BAA" w14:textId="77777777" w:rsidR="001368B4" w:rsidRDefault="001368B4" w:rsidP="001368B4">
      <w:pPr>
        <w:pStyle w:val="Kp"/>
      </w:pPr>
      <w:r>
        <w:rPr>
          <w:noProof/>
        </w:rPr>
        <w:lastRenderedPageBreak/>
        <w:drawing>
          <wp:inline distT="0" distB="0" distL="0" distR="0" wp14:anchorId="29E24E31" wp14:editId="5E0E4006">
            <wp:extent cx="5256525" cy="8305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256525" cy="8305800"/>
                    </a:xfrm>
                    <a:prstGeom prst="rect">
                      <a:avLst/>
                    </a:prstGeom>
                    <a:noFill/>
                    <a:ln>
                      <a:noFill/>
                    </a:ln>
                  </pic:spPr>
                </pic:pic>
              </a:graphicData>
            </a:graphic>
          </wp:inline>
        </w:drawing>
      </w:r>
    </w:p>
    <w:bookmarkStart w:id="427" w:name="_Ref71363267"/>
    <w:p w14:paraId="43B840A1" w14:textId="5CD91577" w:rsidR="001368B4" w:rsidRDefault="005076B8" w:rsidP="00C57865">
      <w:pPr>
        <w:pStyle w:val="Caption"/>
      </w:pPr>
      <w:ins w:id="428" w:author="Szalkai Krisztián Farkas" w:date="2021-12-10T19:42:00Z">
        <w:r>
          <w:fldChar w:fldCharType="begin"/>
        </w:r>
        <w:r>
          <w:instrText xml:space="preserve"> STYLEREF 3 \s </w:instrText>
        </w:r>
      </w:ins>
      <w:r>
        <w:fldChar w:fldCharType="separate"/>
      </w:r>
      <w:r w:rsidR="00A427C2">
        <w:rPr>
          <w:noProof/>
        </w:rPr>
        <w:t>2.3.1</w:t>
      </w:r>
      <w:ins w:id="429" w:author="Szalkai Krisztián Farkas" w:date="2021-12-10T19:42:00Z">
        <w:r>
          <w:fldChar w:fldCharType="end"/>
        </w:r>
        <w:r>
          <w:noBreakHyphen/>
        </w:r>
        <w:r>
          <w:fldChar w:fldCharType="begin"/>
        </w:r>
        <w:r>
          <w:instrText xml:space="preserve"> SEQ ábra \* ARABIC \s 3 </w:instrText>
        </w:r>
      </w:ins>
      <w:r>
        <w:fldChar w:fldCharType="separate"/>
      </w:r>
      <w:ins w:id="430" w:author="Szalkai Krisztián Farkas" w:date="2021-12-14T14:51:00Z">
        <w:r w:rsidR="00A427C2">
          <w:rPr>
            <w:noProof/>
          </w:rPr>
          <w:t>2</w:t>
        </w:r>
      </w:ins>
      <w:ins w:id="431" w:author="Szalkai Krisztián Farkas" w:date="2021-12-10T19:42:00Z">
        <w:r>
          <w:fldChar w:fldCharType="end"/>
        </w:r>
      </w:ins>
      <w:del w:id="432"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2.3.1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2</w:delText>
        </w:r>
        <w:r w:rsidR="00234A06" w:rsidDel="005076B8">
          <w:rPr>
            <w:noProof/>
          </w:rPr>
          <w:fldChar w:fldCharType="end"/>
        </w:r>
      </w:del>
      <w:r w:rsidR="001368B4">
        <w:t xml:space="preserve"> </w:t>
      </w:r>
      <w:r w:rsidR="00995467">
        <w:t>F</w:t>
      </w:r>
      <w:r w:rsidR="001368B4">
        <w:t>oglalások képernyő terve</w:t>
      </w:r>
      <w:bookmarkEnd w:id="427"/>
    </w:p>
    <w:p w14:paraId="6790BFAA" w14:textId="1613D268" w:rsidR="001368B4" w:rsidRDefault="00995467" w:rsidP="001368B4">
      <w:r>
        <w:lastRenderedPageBreak/>
        <w:t xml:space="preserve">A </w:t>
      </w:r>
      <w:r>
        <w:fldChar w:fldCharType="begin"/>
      </w:r>
      <w:r>
        <w:instrText xml:space="preserve"> REF _Ref71364640 \h </w:instrText>
      </w:r>
      <w:r>
        <w:fldChar w:fldCharType="separate"/>
      </w:r>
      <w:r w:rsidR="00A427C2">
        <w:rPr>
          <w:noProof/>
        </w:rPr>
        <w:t>2.3.1</w:t>
      </w:r>
      <w:r w:rsidR="00A427C2">
        <w:noBreakHyphen/>
      </w:r>
      <w:r w:rsidR="00A427C2">
        <w:rPr>
          <w:noProof/>
        </w:rPr>
        <w:t>3</w:t>
      </w:r>
      <w:r>
        <w:fldChar w:fldCharType="end"/>
      </w:r>
      <w:r>
        <w:t xml:space="preserve"> - </w:t>
      </w:r>
      <w:r w:rsidR="00802B1C">
        <w:fldChar w:fldCharType="begin"/>
      </w:r>
      <w:r w:rsidR="00802B1C">
        <w:instrText xml:space="preserve"> REF _Ref71366509 \h </w:instrText>
      </w:r>
      <w:r w:rsidR="00802B1C">
        <w:fldChar w:fldCharType="separate"/>
      </w:r>
      <w:r w:rsidR="00A427C2">
        <w:rPr>
          <w:noProof/>
        </w:rPr>
        <w:t>2.3.1</w:t>
      </w:r>
      <w:r w:rsidR="00A427C2">
        <w:noBreakHyphen/>
      </w:r>
      <w:r w:rsidR="00A427C2">
        <w:rPr>
          <w:noProof/>
        </w:rPr>
        <w:t>7</w:t>
      </w:r>
      <w:r w:rsidR="00802B1C">
        <w:fldChar w:fldCharType="end"/>
      </w:r>
      <w:r>
        <w:t xml:space="preserve"> ábrákon a felhasználói oldalak láthatók. </w:t>
      </w:r>
      <w:r w:rsidRPr="00B64C6F">
        <w:t xml:space="preserve">A felhasználónak lehetősége van a </w:t>
      </w:r>
      <w:proofErr w:type="spellStart"/>
      <w:r w:rsidRPr="00B64C6F">
        <w:t>jelszava</w:t>
      </w:r>
      <w:proofErr w:type="spellEnd"/>
      <w:r w:rsidRPr="00B64C6F">
        <w:t xml:space="preserve"> megváltoztatására, személyes adatainak kezelésére, saját foglalásainak megtekintésére, illetve beállításainak változtatására.</w:t>
      </w:r>
    </w:p>
    <w:p w14:paraId="2965D369" w14:textId="77777777" w:rsidR="00995467" w:rsidRDefault="00995467" w:rsidP="00995467">
      <w:pPr>
        <w:pStyle w:val="Kp"/>
      </w:pPr>
      <w:r w:rsidRPr="00B64C6F">
        <w:rPr>
          <w:noProof/>
        </w:rPr>
        <w:drawing>
          <wp:inline distT="0" distB="0" distL="0" distR="0" wp14:anchorId="6257F813" wp14:editId="2F09B041">
            <wp:extent cx="5400040" cy="33173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317332"/>
                    </a:xfrm>
                    <a:prstGeom prst="rect">
                      <a:avLst/>
                    </a:prstGeom>
                  </pic:spPr>
                </pic:pic>
              </a:graphicData>
            </a:graphic>
          </wp:inline>
        </w:drawing>
      </w:r>
    </w:p>
    <w:bookmarkStart w:id="433" w:name="_Ref71364640"/>
    <w:p w14:paraId="3020AC1E" w14:textId="08FDD7A1" w:rsidR="00995467" w:rsidRDefault="005076B8" w:rsidP="00C57865">
      <w:pPr>
        <w:pStyle w:val="Caption"/>
      </w:pPr>
      <w:ins w:id="434" w:author="Szalkai Krisztián Farkas" w:date="2021-12-10T19:42:00Z">
        <w:r>
          <w:fldChar w:fldCharType="begin"/>
        </w:r>
        <w:r>
          <w:instrText xml:space="preserve"> STYLEREF 3 \s </w:instrText>
        </w:r>
      </w:ins>
      <w:r>
        <w:fldChar w:fldCharType="separate"/>
      </w:r>
      <w:r w:rsidR="00A427C2">
        <w:rPr>
          <w:noProof/>
        </w:rPr>
        <w:t>2.3.1</w:t>
      </w:r>
      <w:ins w:id="435" w:author="Szalkai Krisztián Farkas" w:date="2021-12-10T19:42:00Z">
        <w:r>
          <w:fldChar w:fldCharType="end"/>
        </w:r>
        <w:r>
          <w:noBreakHyphen/>
        </w:r>
        <w:r>
          <w:fldChar w:fldCharType="begin"/>
        </w:r>
        <w:r>
          <w:instrText xml:space="preserve"> SEQ ábra \* ARABIC \s 3 </w:instrText>
        </w:r>
      </w:ins>
      <w:r>
        <w:fldChar w:fldCharType="separate"/>
      </w:r>
      <w:ins w:id="436" w:author="Szalkai Krisztián Farkas" w:date="2021-12-14T14:51:00Z">
        <w:r w:rsidR="00A427C2">
          <w:rPr>
            <w:noProof/>
          </w:rPr>
          <w:t>3</w:t>
        </w:r>
      </w:ins>
      <w:ins w:id="437" w:author="Szalkai Krisztián Farkas" w:date="2021-12-10T19:42:00Z">
        <w:r>
          <w:fldChar w:fldCharType="end"/>
        </w:r>
      </w:ins>
      <w:del w:id="438"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2.3.1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3</w:delText>
        </w:r>
        <w:r w:rsidR="00234A06" w:rsidDel="005076B8">
          <w:rPr>
            <w:noProof/>
          </w:rPr>
          <w:fldChar w:fldCharType="end"/>
        </w:r>
      </w:del>
      <w:bookmarkEnd w:id="433"/>
      <w:r w:rsidR="00995467">
        <w:t xml:space="preserve"> Felhasználói adatok áttekintése</w:t>
      </w:r>
    </w:p>
    <w:p w14:paraId="3218CE46" w14:textId="77777777" w:rsidR="00995467" w:rsidRDefault="00995467" w:rsidP="00995467">
      <w:pPr>
        <w:pStyle w:val="Kp"/>
      </w:pPr>
      <w:r w:rsidRPr="00B64C6F">
        <w:rPr>
          <w:noProof/>
        </w:rPr>
        <w:drawing>
          <wp:inline distT="0" distB="0" distL="0" distR="0" wp14:anchorId="0D69DC4F" wp14:editId="17038726">
            <wp:extent cx="5400040" cy="33531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3353102"/>
                    </a:xfrm>
                    <a:prstGeom prst="rect">
                      <a:avLst/>
                    </a:prstGeom>
                  </pic:spPr>
                </pic:pic>
              </a:graphicData>
            </a:graphic>
          </wp:inline>
        </w:drawing>
      </w:r>
    </w:p>
    <w:p w14:paraId="184C2574" w14:textId="708A09B5" w:rsidR="00995467" w:rsidRDefault="005076B8" w:rsidP="00C57865">
      <w:pPr>
        <w:pStyle w:val="Caption"/>
      </w:pPr>
      <w:ins w:id="439" w:author="Szalkai Krisztián Farkas" w:date="2021-12-10T19:42:00Z">
        <w:r>
          <w:fldChar w:fldCharType="begin"/>
        </w:r>
        <w:r>
          <w:instrText xml:space="preserve"> STYLEREF 3 \s </w:instrText>
        </w:r>
      </w:ins>
      <w:r>
        <w:fldChar w:fldCharType="separate"/>
      </w:r>
      <w:r w:rsidR="00A427C2">
        <w:rPr>
          <w:noProof/>
        </w:rPr>
        <w:t>2.3.1</w:t>
      </w:r>
      <w:ins w:id="440" w:author="Szalkai Krisztián Farkas" w:date="2021-12-10T19:42:00Z">
        <w:r>
          <w:fldChar w:fldCharType="end"/>
        </w:r>
        <w:r>
          <w:noBreakHyphen/>
        </w:r>
        <w:r>
          <w:fldChar w:fldCharType="begin"/>
        </w:r>
        <w:r>
          <w:instrText xml:space="preserve"> SEQ ábra \* ARABIC \s 3 </w:instrText>
        </w:r>
      </w:ins>
      <w:r>
        <w:fldChar w:fldCharType="separate"/>
      </w:r>
      <w:ins w:id="441" w:author="Szalkai Krisztián Farkas" w:date="2021-12-14T14:51:00Z">
        <w:r w:rsidR="00A427C2">
          <w:rPr>
            <w:noProof/>
          </w:rPr>
          <w:t>4</w:t>
        </w:r>
      </w:ins>
      <w:ins w:id="442" w:author="Szalkai Krisztián Farkas" w:date="2021-12-10T19:42:00Z">
        <w:r>
          <w:fldChar w:fldCharType="end"/>
        </w:r>
      </w:ins>
      <w:del w:id="443"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2.3.1</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4</w:delText>
        </w:r>
        <w:r w:rsidR="00234A06" w:rsidDel="005076B8">
          <w:rPr>
            <w:noProof/>
          </w:rPr>
          <w:fldChar w:fldCharType="end"/>
        </w:r>
      </w:del>
      <w:r w:rsidR="00995467">
        <w:t xml:space="preserve"> A felhasználó </w:t>
      </w:r>
      <w:proofErr w:type="spellStart"/>
      <w:r w:rsidR="00995467">
        <w:t>jelszavának</w:t>
      </w:r>
      <w:proofErr w:type="spellEnd"/>
      <w:r w:rsidR="00995467">
        <w:t xml:space="preserve"> megváltoztatása</w:t>
      </w:r>
    </w:p>
    <w:p w14:paraId="1E29179D" w14:textId="77777777" w:rsidR="00995467" w:rsidRDefault="00995467" w:rsidP="00995467">
      <w:pPr>
        <w:pStyle w:val="Kp"/>
      </w:pPr>
      <w:r w:rsidRPr="00B64C6F">
        <w:rPr>
          <w:noProof/>
        </w:rPr>
        <w:lastRenderedPageBreak/>
        <w:drawing>
          <wp:inline distT="0" distB="0" distL="0" distR="0" wp14:anchorId="5B4B4EB5" wp14:editId="41F1083D">
            <wp:extent cx="5400040" cy="3377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377333"/>
                    </a:xfrm>
                    <a:prstGeom prst="rect">
                      <a:avLst/>
                    </a:prstGeom>
                  </pic:spPr>
                </pic:pic>
              </a:graphicData>
            </a:graphic>
          </wp:inline>
        </w:drawing>
      </w:r>
    </w:p>
    <w:p w14:paraId="4545A341" w14:textId="38EEE001" w:rsidR="00995467" w:rsidRDefault="005076B8" w:rsidP="00C57865">
      <w:pPr>
        <w:pStyle w:val="Caption"/>
      </w:pPr>
      <w:ins w:id="444" w:author="Szalkai Krisztián Farkas" w:date="2021-12-10T19:42:00Z">
        <w:r>
          <w:fldChar w:fldCharType="begin"/>
        </w:r>
        <w:r>
          <w:instrText xml:space="preserve"> STYLEREF 3 \s </w:instrText>
        </w:r>
      </w:ins>
      <w:r>
        <w:fldChar w:fldCharType="separate"/>
      </w:r>
      <w:r w:rsidR="00A427C2">
        <w:rPr>
          <w:noProof/>
        </w:rPr>
        <w:t>2.3.1</w:t>
      </w:r>
      <w:ins w:id="445" w:author="Szalkai Krisztián Farkas" w:date="2021-12-10T19:42:00Z">
        <w:r>
          <w:fldChar w:fldCharType="end"/>
        </w:r>
        <w:r>
          <w:noBreakHyphen/>
        </w:r>
        <w:r>
          <w:fldChar w:fldCharType="begin"/>
        </w:r>
        <w:r>
          <w:instrText xml:space="preserve"> SEQ ábra \* ARABIC \s 3 </w:instrText>
        </w:r>
      </w:ins>
      <w:r>
        <w:fldChar w:fldCharType="separate"/>
      </w:r>
      <w:ins w:id="446" w:author="Szalkai Krisztián Farkas" w:date="2021-12-14T14:51:00Z">
        <w:r w:rsidR="00A427C2">
          <w:rPr>
            <w:noProof/>
          </w:rPr>
          <w:t>5</w:t>
        </w:r>
      </w:ins>
      <w:ins w:id="447" w:author="Szalkai Krisztián Farkas" w:date="2021-12-10T19:42:00Z">
        <w:r>
          <w:fldChar w:fldCharType="end"/>
        </w:r>
      </w:ins>
      <w:del w:id="448"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2.3.1</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5</w:delText>
        </w:r>
        <w:r w:rsidR="00234A06" w:rsidDel="005076B8">
          <w:rPr>
            <w:noProof/>
          </w:rPr>
          <w:fldChar w:fldCharType="end"/>
        </w:r>
      </w:del>
      <w:r w:rsidR="00995467">
        <w:t xml:space="preserve"> Személyes adatok változtatása</w:t>
      </w:r>
    </w:p>
    <w:p w14:paraId="6E4D1768" w14:textId="18D8167C" w:rsidR="00D95D8F" w:rsidRPr="00D95D8F" w:rsidRDefault="00D95D8F" w:rsidP="00D95D8F">
      <w:r>
        <w:t xml:space="preserve">Az alábbi </w:t>
      </w:r>
      <w:r>
        <w:fldChar w:fldCharType="begin"/>
      </w:r>
      <w:r>
        <w:instrText xml:space="preserve"> REF _Ref71365467 \h </w:instrText>
      </w:r>
      <w:r>
        <w:fldChar w:fldCharType="separate"/>
      </w:r>
      <w:r w:rsidR="00A427C2">
        <w:rPr>
          <w:noProof/>
        </w:rPr>
        <w:t>2.3.1</w:t>
      </w:r>
      <w:r w:rsidR="00A427C2">
        <w:noBreakHyphen/>
      </w:r>
      <w:r w:rsidR="00A427C2">
        <w:rPr>
          <w:noProof/>
        </w:rPr>
        <w:t>6</w:t>
      </w:r>
      <w:r>
        <w:fldChar w:fldCharType="end"/>
      </w:r>
      <w:r>
        <w:t xml:space="preserve"> ábrán látható a felhasználó foglalásainak megtekintése. A </w:t>
      </w:r>
      <w:r w:rsidR="00B17252">
        <w:t>dokumentum későbbi fejezeteiben eltérést fedezhetünk fel az itt látható képernyőterv és a megvalósított program között – A kész megoldásban a foglalás lemondását kezdeményező gom átkerült a foglalás részleteit mutató oldalra. Az éles projektekben is gyakori a kezdeti felülettervektől való eltérés, hiszen az ilyen fajta tervek készítésének nem a végleges kinézet megalkotása a célja, fejlesztés közben számos változás következhet be.</w:t>
      </w:r>
    </w:p>
    <w:p w14:paraId="051C9326" w14:textId="77777777" w:rsidR="00D95D8F" w:rsidRDefault="00D95D8F" w:rsidP="00D95D8F">
      <w:pPr>
        <w:pStyle w:val="Kp"/>
      </w:pPr>
      <w:r w:rsidRPr="00B64C6F">
        <w:rPr>
          <w:noProof/>
        </w:rPr>
        <w:lastRenderedPageBreak/>
        <w:drawing>
          <wp:inline distT="0" distB="0" distL="0" distR="0" wp14:anchorId="05038C58" wp14:editId="3138C269">
            <wp:extent cx="5400040" cy="2977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0040" cy="2977522"/>
                    </a:xfrm>
                    <a:prstGeom prst="rect">
                      <a:avLst/>
                    </a:prstGeom>
                  </pic:spPr>
                </pic:pic>
              </a:graphicData>
            </a:graphic>
          </wp:inline>
        </w:drawing>
      </w:r>
    </w:p>
    <w:bookmarkStart w:id="449" w:name="_Ref71365467"/>
    <w:p w14:paraId="5424D00C" w14:textId="3C668687" w:rsidR="00995467" w:rsidRDefault="005076B8" w:rsidP="00C57865">
      <w:pPr>
        <w:pStyle w:val="Caption"/>
      </w:pPr>
      <w:ins w:id="450" w:author="Szalkai Krisztián Farkas" w:date="2021-12-10T19:42:00Z">
        <w:r>
          <w:fldChar w:fldCharType="begin"/>
        </w:r>
        <w:r>
          <w:instrText xml:space="preserve"> STYLEREF 3 \s </w:instrText>
        </w:r>
      </w:ins>
      <w:r>
        <w:fldChar w:fldCharType="separate"/>
      </w:r>
      <w:r w:rsidR="00A427C2">
        <w:rPr>
          <w:noProof/>
        </w:rPr>
        <w:t>2.3.1</w:t>
      </w:r>
      <w:ins w:id="451" w:author="Szalkai Krisztián Farkas" w:date="2021-12-10T19:42:00Z">
        <w:r>
          <w:fldChar w:fldCharType="end"/>
        </w:r>
        <w:r>
          <w:noBreakHyphen/>
        </w:r>
        <w:r>
          <w:fldChar w:fldCharType="begin"/>
        </w:r>
        <w:r>
          <w:instrText xml:space="preserve"> SEQ ábra \* ARABIC \s 3 </w:instrText>
        </w:r>
      </w:ins>
      <w:r>
        <w:fldChar w:fldCharType="separate"/>
      </w:r>
      <w:ins w:id="452" w:author="Szalkai Krisztián Farkas" w:date="2021-12-14T14:51:00Z">
        <w:r w:rsidR="00A427C2">
          <w:rPr>
            <w:noProof/>
          </w:rPr>
          <w:t>6</w:t>
        </w:r>
      </w:ins>
      <w:ins w:id="453" w:author="Szalkai Krisztián Farkas" w:date="2021-12-10T19:42:00Z">
        <w:r>
          <w:fldChar w:fldCharType="end"/>
        </w:r>
      </w:ins>
      <w:del w:id="454"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2.3.1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6</w:delText>
        </w:r>
        <w:r w:rsidR="00234A06" w:rsidDel="005076B8">
          <w:rPr>
            <w:noProof/>
          </w:rPr>
          <w:fldChar w:fldCharType="end"/>
        </w:r>
      </w:del>
      <w:bookmarkEnd w:id="449"/>
      <w:r w:rsidR="00D95D8F">
        <w:t xml:space="preserve"> Foglalások megtekintése</w:t>
      </w:r>
    </w:p>
    <w:p w14:paraId="11344287" w14:textId="77777777" w:rsidR="00B17252" w:rsidRDefault="00B17252" w:rsidP="00B17252">
      <w:pPr>
        <w:pStyle w:val="Kp"/>
      </w:pPr>
      <w:r w:rsidRPr="00B64C6F">
        <w:rPr>
          <w:noProof/>
        </w:rPr>
        <w:drawing>
          <wp:inline distT="0" distB="0" distL="0" distR="0" wp14:anchorId="0389F435" wp14:editId="38133906">
            <wp:extent cx="5400040" cy="331040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310409"/>
                    </a:xfrm>
                    <a:prstGeom prst="rect">
                      <a:avLst/>
                    </a:prstGeom>
                  </pic:spPr>
                </pic:pic>
              </a:graphicData>
            </a:graphic>
          </wp:inline>
        </w:drawing>
      </w:r>
    </w:p>
    <w:bookmarkStart w:id="455" w:name="_Ref71366509"/>
    <w:p w14:paraId="16065082" w14:textId="5A5625A5" w:rsidR="00B17252" w:rsidRDefault="005076B8" w:rsidP="00C57865">
      <w:pPr>
        <w:pStyle w:val="Caption"/>
      </w:pPr>
      <w:ins w:id="456" w:author="Szalkai Krisztián Farkas" w:date="2021-12-10T19:42:00Z">
        <w:r>
          <w:fldChar w:fldCharType="begin"/>
        </w:r>
        <w:r>
          <w:instrText xml:space="preserve"> STYLEREF 3 \s </w:instrText>
        </w:r>
      </w:ins>
      <w:r>
        <w:fldChar w:fldCharType="separate"/>
      </w:r>
      <w:r w:rsidR="00A427C2">
        <w:rPr>
          <w:noProof/>
        </w:rPr>
        <w:t>2.3.1</w:t>
      </w:r>
      <w:ins w:id="457" w:author="Szalkai Krisztián Farkas" w:date="2021-12-10T19:42:00Z">
        <w:r>
          <w:fldChar w:fldCharType="end"/>
        </w:r>
        <w:r>
          <w:noBreakHyphen/>
        </w:r>
        <w:r>
          <w:fldChar w:fldCharType="begin"/>
        </w:r>
        <w:r>
          <w:instrText xml:space="preserve"> SEQ ábra \* ARABIC \s 3 </w:instrText>
        </w:r>
      </w:ins>
      <w:r>
        <w:fldChar w:fldCharType="separate"/>
      </w:r>
      <w:ins w:id="458" w:author="Szalkai Krisztián Farkas" w:date="2021-12-14T14:51:00Z">
        <w:r w:rsidR="00A427C2">
          <w:rPr>
            <w:noProof/>
          </w:rPr>
          <w:t>7</w:t>
        </w:r>
      </w:ins>
      <w:ins w:id="459" w:author="Szalkai Krisztián Farkas" w:date="2021-12-10T19:42:00Z">
        <w:r>
          <w:fldChar w:fldCharType="end"/>
        </w:r>
      </w:ins>
      <w:del w:id="460"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2.3.1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7</w:delText>
        </w:r>
        <w:r w:rsidR="00234A06" w:rsidDel="005076B8">
          <w:rPr>
            <w:noProof/>
          </w:rPr>
          <w:fldChar w:fldCharType="end"/>
        </w:r>
      </w:del>
      <w:bookmarkEnd w:id="455"/>
      <w:r w:rsidR="00B17252">
        <w:t xml:space="preserve"> Beállítások módosítása</w:t>
      </w:r>
    </w:p>
    <w:p w14:paraId="045DA156" w14:textId="7A5EDFB3" w:rsidR="00802B1C" w:rsidRDefault="0055535F" w:rsidP="00802B1C">
      <w:r>
        <w:t xml:space="preserve">A </w:t>
      </w:r>
      <w:r w:rsidR="00EB0537">
        <w:fldChar w:fldCharType="begin"/>
      </w:r>
      <w:r w:rsidR="00EB0537">
        <w:instrText xml:space="preserve"> REF _Ref71368269 \h </w:instrText>
      </w:r>
      <w:r w:rsidR="00EB0537">
        <w:fldChar w:fldCharType="separate"/>
      </w:r>
      <w:r w:rsidR="00A427C2">
        <w:rPr>
          <w:noProof/>
        </w:rPr>
        <w:t>2.3.1</w:t>
      </w:r>
      <w:r w:rsidR="00A427C2">
        <w:noBreakHyphen/>
      </w:r>
      <w:r w:rsidR="00A427C2">
        <w:rPr>
          <w:noProof/>
        </w:rPr>
        <w:t>8</w:t>
      </w:r>
      <w:r w:rsidR="00A427C2">
        <w:t xml:space="preserve"> Adminisztrátori belépéssel elérhető foglalások lap</w:t>
      </w:r>
      <w:r w:rsidR="00EB0537">
        <w:fldChar w:fldCharType="end"/>
      </w:r>
      <w:r>
        <w:t xml:space="preserve"> ábrán </w:t>
      </w:r>
      <w:r w:rsidR="00EB0537">
        <w:t>látható képernyőn tudnak a megfelelő jogosultságú felhasználók a kifizetett rendelésekhez dolgozókat hozzárendelni.</w:t>
      </w:r>
    </w:p>
    <w:p w14:paraId="2345432C" w14:textId="77777777" w:rsidR="00EB0537" w:rsidRDefault="00EB0537" w:rsidP="00EB0537">
      <w:pPr>
        <w:pStyle w:val="Kp"/>
      </w:pPr>
      <w:r>
        <w:rPr>
          <w:noProof/>
        </w:rPr>
        <w:lastRenderedPageBreak/>
        <w:drawing>
          <wp:inline distT="0" distB="0" distL="0" distR="0" wp14:anchorId="336F0ECB" wp14:editId="64B772B0">
            <wp:extent cx="5402580" cy="65455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2580" cy="6545580"/>
                    </a:xfrm>
                    <a:prstGeom prst="rect">
                      <a:avLst/>
                    </a:prstGeom>
                    <a:noFill/>
                    <a:ln>
                      <a:noFill/>
                    </a:ln>
                  </pic:spPr>
                </pic:pic>
              </a:graphicData>
            </a:graphic>
          </wp:inline>
        </w:drawing>
      </w:r>
    </w:p>
    <w:bookmarkStart w:id="461" w:name="_Ref71368269"/>
    <w:p w14:paraId="1668CE5D" w14:textId="14C6ED33" w:rsidR="00EB0537" w:rsidRDefault="005076B8" w:rsidP="00C57865">
      <w:pPr>
        <w:pStyle w:val="Caption"/>
      </w:pPr>
      <w:ins w:id="462" w:author="Szalkai Krisztián Farkas" w:date="2021-12-10T19:42:00Z">
        <w:r>
          <w:fldChar w:fldCharType="begin"/>
        </w:r>
        <w:r>
          <w:instrText xml:space="preserve"> STYLEREF 3 \s </w:instrText>
        </w:r>
      </w:ins>
      <w:r>
        <w:fldChar w:fldCharType="separate"/>
      </w:r>
      <w:r w:rsidR="00A427C2">
        <w:rPr>
          <w:noProof/>
        </w:rPr>
        <w:t>2.3.1</w:t>
      </w:r>
      <w:ins w:id="463" w:author="Szalkai Krisztián Farkas" w:date="2021-12-10T19:42:00Z">
        <w:r>
          <w:fldChar w:fldCharType="end"/>
        </w:r>
        <w:r>
          <w:noBreakHyphen/>
        </w:r>
        <w:r>
          <w:fldChar w:fldCharType="begin"/>
        </w:r>
        <w:r>
          <w:instrText xml:space="preserve"> SEQ ábra \* ARABIC \s 3 </w:instrText>
        </w:r>
      </w:ins>
      <w:r>
        <w:fldChar w:fldCharType="separate"/>
      </w:r>
      <w:ins w:id="464" w:author="Szalkai Krisztián Farkas" w:date="2021-12-14T14:51:00Z">
        <w:r w:rsidR="00A427C2">
          <w:rPr>
            <w:noProof/>
          </w:rPr>
          <w:t>8</w:t>
        </w:r>
      </w:ins>
      <w:ins w:id="465" w:author="Szalkai Krisztián Farkas" w:date="2021-12-10T19:42:00Z">
        <w:r>
          <w:fldChar w:fldCharType="end"/>
        </w:r>
      </w:ins>
      <w:del w:id="466"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2.3.1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8</w:delText>
        </w:r>
        <w:r w:rsidR="00234A06" w:rsidDel="005076B8">
          <w:rPr>
            <w:noProof/>
          </w:rPr>
          <w:fldChar w:fldCharType="end"/>
        </w:r>
      </w:del>
      <w:r w:rsidR="00EB0537">
        <w:t xml:space="preserve"> Adminisztrátori belépéssel elérhető foglalások lap</w:t>
      </w:r>
      <w:bookmarkEnd w:id="461"/>
    </w:p>
    <w:p w14:paraId="630CA943" w14:textId="7F2E77DF" w:rsidR="00EB0537" w:rsidRDefault="00EB0537" w:rsidP="00EB0537">
      <w:r>
        <w:t xml:space="preserve">A </w:t>
      </w:r>
      <w:r w:rsidR="00C62937">
        <w:fldChar w:fldCharType="begin"/>
      </w:r>
      <w:r w:rsidR="00C62937">
        <w:instrText xml:space="preserve"> REF _Ref71369011 \h </w:instrText>
      </w:r>
      <w:r w:rsidR="00C62937">
        <w:fldChar w:fldCharType="separate"/>
      </w:r>
      <w:r w:rsidR="00A427C2">
        <w:rPr>
          <w:noProof/>
        </w:rPr>
        <w:t>2.3.1</w:t>
      </w:r>
      <w:r w:rsidR="00A427C2">
        <w:noBreakHyphen/>
      </w:r>
      <w:r w:rsidR="00A427C2">
        <w:rPr>
          <w:noProof/>
        </w:rPr>
        <w:t>9</w:t>
      </w:r>
      <w:r w:rsidR="00A427C2">
        <w:t xml:space="preserve"> Dolgozói felület</w:t>
      </w:r>
      <w:r w:rsidR="00C62937">
        <w:fldChar w:fldCharType="end"/>
      </w:r>
      <w:r>
        <w:t xml:space="preserve"> ábrán pedig a dolgozók által elérhető oldal látszik, melyen megtekinthetik és kezelhetik a hozzájuk rendelt foglalások állapotát.</w:t>
      </w:r>
    </w:p>
    <w:p w14:paraId="43D22D35" w14:textId="77777777" w:rsidR="00EB0537" w:rsidRDefault="00EB0537" w:rsidP="00EB0537">
      <w:pPr>
        <w:pStyle w:val="Kp"/>
      </w:pPr>
      <w:r>
        <w:rPr>
          <w:noProof/>
        </w:rPr>
        <w:lastRenderedPageBreak/>
        <w:drawing>
          <wp:inline distT="0" distB="0" distL="0" distR="0" wp14:anchorId="7F6FACA7" wp14:editId="3B95D68D">
            <wp:extent cx="5402580" cy="51739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2580" cy="5173980"/>
                    </a:xfrm>
                    <a:prstGeom prst="rect">
                      <a:avLst/>
                    </a:prstGeom>
                    <a:noFill/>
                    <a:ln>
                      <a:noFill/>
                    </a:ln>
                  </pic:spPr>
                </pic:pic>
              </a:graphicData>
            </a:graphic>
          </wp:inline>
        </w:drawing>
      </w:r>
    </w:p>
    <w:bookmarkStart w:id="467" w:name="_Ref71369011"/>
    <w:p w14:paraId="7500B27C" w14:textId="1C682967" w:rsidR="00EB0537" w:rsidRDefault="005076B8" w:rsidP="00C57865">
      <w:pPr>
        <w:pStyle w:val="Caption"/>
      </w:pPr>
      <w:ins w:id="468" w:author="Szalkai Krisztián Farkas" w:date="2021-12-10T19:42:00Z">
        <w:r>
          <w:fldChar w:fldCharType="begin"/>
        </w:r>
        <w:r>
          <w:instrText xml:space="preserve"> STYLEREF 3 \s </w:instrText>
        </w:r>
      </w:ins>
      <w:r>
        <w:fldChar w:fldCharType="separate"/>
      </w:r>
      <w:r w:rsidR="00A427C2">
        <w:rPr>
          <w:noProof/>
        </w:rPr>
        <w:t>2.3.1</w:t>
      </w:r>
      <w:ins w:id="469" w:author="Szalkai Krisztián Farkas" w:date="2021-12-10T19:42:00Z">
        <w:r>
          <w:fldChar w:fldCharType="end"/>
        </w:r>
        <w:r>
          <w:noBreakHyphen/>
        </w:r>
        <w:r>
          <w:fldChar w:fldCharType="begin"/>
        </w:r>
        <w:r>
          <w:instrText xml:space="preserve"> SEQ ábra \* ARABIC \s 3 </w:instrText>
        </w:r>
      </w:ins>
      <w:r>
        <w:fldChar w:fldCharType="separate"/>
      </w:r>
      <w:ins w:id="470" w:author="Szalkai Krisztián Farkas" w:date="2021-12-14T14:51:00Z">
        <w:r w:rsidR="00A427C2">
          <w:rPr>
            <w:noProof/>
          </w:rPr>
          <w:t>9</w:t>
        </w:r>
      </w:ins>
      <w:ins w:id="471" w:author="Szalkai Krisztián Farkas" w:date="2021-12-10T19:42:00Z">
        <w:r>
          <w:fldChar w:fldCharType="end"/>
        </w:r>
      </w:ins>
      <w:del w:id="472"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2.3.1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9</w:delText>
        </w:r>
        <w:r w:rsidR="00234A06" w:rsidDel="005076B8">
          <w:rPr>
            <w:noProof/>
          </w:rPr>
          <w:fldChar w:fldCharType="end"/>
        </w:r>
      </w:del>
      <w:r w:rsidR="00EB0537">
        <w:t xml:space="preserve"> Dolgozói felület</w:t>
      </w:r>
      <w:bookmarkEnd w:id="467"/>
    </w:p>
    <w:p w14:paraId="20B27234" w14:textId="32297504" w:rsidR="00C62937" w:rsidRDefault="00C62937" w:rsidP="00C62937">
      <w:pPr>
        <w:keepNext/>
      </w:pPr>
      <w:r w:rsidRPr="00B64C6F">
        <w:t xml:space="preserve">Az utolsó </w:t>
      </w:r>
      <w:proofErr w:type="spellStart"/>
      <w:r w:rsidRPr="00B64C6F">
        <w:t>wireframen</w:t>
      </w:r>
      <w:proofErr w:type="spellEnd"/>
      <w:r w:rsidRPr="00B64C6F">
        <w:t xml:space="preserve"> a </w:t>
      </w:r>
      <w:proofErr w:type="spellStart"/>
      <w:r w:rsidRPr="00B64C6F">
        <w:t>contact</w:t>
      </w:r>
      <w:proofErr w:type="spellEnd"/>
      <w:r w:rsidRPr="00B64C6F">
        <w:t xml:space="preserve"> </w:t>
      </w:r>
      <w:proofErr w:type="spellStart"/>
      <w:r w:rsidRPr="00B64C6F">
        <w:t>formot</w:t>
      </w:r>
      <w:proofErr w:type="spellEnd"/>
      <w:r w:rsidRPr="00B64C6F">
        <w:t xml:space="preserve"> láthatjuk, mellyel automatikus emailt küldhetnek a felhasználók. A </w:t>
      </w:r>
      <w:r>
        <w:t>statikus</w:t>
      </w:r>
      <w:r w:rsidRPr="00B64C6F">
        <w:t xml:space="preserve"> </w:t>
      </w:r>
      <w:r>
        <w:t xml:space="preserve">oldalakról </w:t>
      </w:r>
      <w:r w:rsidRPr="00B64C6F">
        <w:t xml:space="preserve">nem </w:t>
      </w:r>
      <w:r>
        <w:t>készült felület</w:t>
      </w:r>
      <w:r w:rsidRPr="00B64C6F">
        <w:t>terv, mivel főleg szöveges tartalmak lesznek backend integráció nélkül.</w:t>
      </w:r>
    </w:p>
    <w:p w14:paraId="7B7AE9A6" w14:textId="2FA5B3E9" w:rsidR="0053114B" w:rsidRDefault="0053114B" w:rsidP="0053114B">
      <w:pPr>
        <w:pStyle w:val="Heading2"/>
      </w:pPr>
      <w:bookmarkStart w:id="473" w:name="_Ref87365969"/>
      <w:bookmarkStart w:id="474" w:name="_Ref87365972"/>
      <w:bookmarkStart w:id="475" w:name="_Toc90385679"/>
      <w:r>
        <w:t>Az adatbázis felépítése</w:t>
      </w:r>
      <w:bookmarkEnd w:id="473"/>
      <w:bookmarkEnd w:id="474"/>
      <w:bookmarkEnd w:id="475"/>
    </w:p>
    <w:p w14:paraId="02F3C305" w14:textId="32030DC4" w:rsidR="0053114B" w:rsidRDefault="00D04442" w:rsidP="006512A9">
      <w:r>
        <w:t>Az adattábla megtervezésekor az egyszerűséget és a bővíthetőséget tartottam szem előtt</w:t>
      </w:r>
    </w:p>
    <w:p w14:paraId="3A97488B" w14:textId="77777777" w:rsidR="00757C1C" w:rsidRDefault="00757C1C" w:rsidP="00757C1C">
      <w:pPr>
        <w:pStyle w:val="Kp"/>
      </w:pPr>
      <w:r>
        <w:rPr>
          <w:noProof/>
        </w:rPr>
        <w:lastRenderedPageBreak/>
        <w:drawing>
          <wp:inline distT="0" distB="0" distL="0" distR="0" wp14:anchorId="56CFC74D" wp14:editId="774BA4CE">
            <wp:extent cx="5394960" cy="400812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4008120"/>
                    </a:xfrm>
                    <a:prstGeom prst="rect">
                      <a:avLst/>
                    </a:prstGeom>
                    <a:noFill/>
                    <a:ln>
                      <a:noFill/>
                    </a:ln>
                  </pic:spPr>
                </pic:pic>
              </a:graphicData>
            </a:graphic>
          </wp:inline>
        </w:drawing>
      </w:r>
    </w:p>
    <w:p w14:paraId="3A33DB44" w14:textId="0F7CB2F5" w:rsidR="003B6F79" w:rsidRDefault="005076B8" w:rsidP="00C57865">
      <w:pPr>
        <w:pStyle w:val="Caption"/>
      </w:pPr>
      <w:ins w:id="476" w:author="Szalkai Krisztián Farkas" w:date="2021-12-10T19:42:00Z">
        <w:r>
          <w:fldChar w:fldCharType="begin"/>
        </w:r>
        <w:r>
          <w:instrText xml:space="preserve"> STYLEREF 3 \s </w:instrText>
        </w:r>
      </w:ins>
      <w:r>
        <w:fldChar w:fldCharType="separate"/>
      </w:r>
      <w:r w:rsidR="00A427C2">
        <w:rPr>
          <w:noProof/>
        </w:rPr>
        <w:t>2.3.1</w:t>
      </w:r>
      <w:ins w:id="477" w:author="Szalkai Krisztián Farkas" w:date="2021-12-10T19:42:00Z">
        <w:r>
          <w:fldChar w:fldCharType="end"/>
        </w:r>
        <w:r>
          <w:noBreakHyphen/>
        </w:r>
        <w:r>
          <w:fldChar w:fldCharType="begin"/>
        </w:r>
        <w:r>
          <w:instrText xml:space="preserve"> SEQ ábra \* ARABIC \s 3 </w:instrText>
        </w:r>
      </w:ins>
      <w:r>
        <w:fldChar w:fldCharType="separate"/>
      </w:r>
      <w:ins w:id="478" w:author="Szalkai Krisztián Farkas" w:date="2021-12-14T14:51:00Z">
        <w:r w:rsidR="00A427C2">
          <w:rPr>
            <w:noProof/>
          </w:rPr>
          <w:t>1</w:t>
        </w:r>
      </w:ins>
      <w:ins w:id="479" w:author="Szalkai Krisztián Farkas" w:date="2021-12-10T19:42:00Z">
        <w:r>
          <w:fldChar w:fldCharType="end"/>
        </w:r>
      </w:ins>
      <w:del w:id="480"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2.3.1</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r w:rsidR="00757C1C">
        <w:t xml:space="preserve"> Az alkalmazás adatbázis terve</w:t>
      </w:r>
    </w:p>
    <w:p w14:paraId="4ECC2149" w14:textId="343E86A8" w:rsidR="00757C1C" w:rsidRPr="00757C1C" w:rsidRDefault="007E7E67" w:rsidP="007E7E67">
      <w:r>
        <w:t xml:space="preserve">A felhasználók adatainak biztonságos tárolására az ASP.NET Core </w:t>
      </w:r>
      <w:proofErr w:type="spellStart"/>
      <w:r>
        <w:t>Identiy</w:t>
      </w:r>
      <w:proofErr w:type="spellEnd"/>
      <w:r>
        <w:t xml:space="preserve"> könyvtárát használtam, mely számos funkciót tartalmaz, mely transzparens a fejlesztő számára, például a jelszavak </w:t>
      </w:r>
      <w:proofErr w:type="spellStart"/>
      <w:r>
        <w:t>hashelt</w:t>
      </w:r>
      <w:proofErr w:type="spellEnd"/>
      <w:r>
        <w:t xml:space="preserve"> tárolása, vagy a felhasználók bejelentkeztetése, szerepkör-kezelése. Az alapvető adatokon kívül a felhasználók esetében tárolásra kerül egy </w:t>
      </w:r>
      <w:r w:rsidRPr="007E7E67">
        <w:rPr>
          <w:rStyle w:val="Emphasis"/>
        </w:rPr>
        <w:t>„AllowNews”</w:t>
      </w:r>
      <w:r>
        <w:rPr>
          <w:rStyle w:val="Emphasis"/>
        </w:rPr>
        <w:t xml:space="preserve"> </w:t>
      </w:r>
      <w:r>
        <w:t>változó is, mely</w:t>
      </w:r>
      <w:r w:rsidR="00A46295">
        <w:t xml:space="preserve"> azt hivatott tárolni, hogy az adott ügyfél kíván-e promóciós anyagokat kapni. Dolgozók esetében tároljuk a használt autó típust, illetve a dolgozó által szolgáltatott extra szolgáltatásokat (pl.: dohányzó/nem dohányzó, állatos stb.). </w:t>
      </w:r>
      <w:r w:rsidR="00B73F45">
        <w:t xml:space="preserve">Az extra szolgáltatások listáját – preferenciák – a könnyű karbantarthatóság, dinamikus kezelhetőség érdekében külön táblában tároljuk. A dolgozók lezárt munkáinak tárolására a </w:t>
      </w:r>
      <w:r w:rsidR="00B73F45" w:rsidRPr="00B73F45">
        <w:rPr>
          <w:rStyle w:val="Emphasis"/>
        </w:rPr>
        <w:t>„WorkItems”</w:t>
      </w:r>
      <w:r w:rsidR="00B73F45">
        <w:t xml:space="preserve"> tábla szolgál. Egy foglalás lezárásakor a dolgozó bejegyezheti a munka adatait, például, hogy mennyi időt vett igénybe a fuvar, hány km-</w:t>
      </w:r>
      <w:proofErr w:type="spellStart"/>
      <w:r w:rsidR="00B73F45">
        <w:t>et</w:t>
      </w:r>
      <w:proofErr w:type="spellEnd"/>
      <w:r w:rsidR="00B73F45">
        <w:t xml:space="preserve"> ment az autó, ezen kívül tartozik ehhez is egy komment, arra az esetre, ha valami különleges esemény történne az út alatt (pl.: sajnálatos baleset miatt az autó kárpitja tisztításra szorul – a kliens hibájából). A megrendelésekhez tartozhat még egy </w:t>
      </w:r>
      <w:r w:rsidR="00E6089D">
        <w:t xml:space="preserve">leértékelő kód is. A leértékeléseket szintén külön táblában tároljuk az előzőekben kifejtett okok miatt, az adminisztrátorok megadhatják magát a promóciós kódot, a hozzá tartozó leértékelést vagy százalékos vagy </w:t>
      </w:r>
      <w:r w:rsidR="00E6089D">
        <w:lastRenderedPageBreak/>
        <w:t>érték formájában, illetve a promóciós kód lejárati dátumát, ami után a rendszer már nem fogadja el a kódot.</w:t>
      </w:r>
    </w:p>
    <w:p w14:paraId="0D02B9A5" w14:textId="54527E7D" w:rsidR="00ED1FB9" w:rsidRDefault="00ED1FB9" w:rsidP="00ED1FB9">
      <w:pPr>
        <w:pStyle w:val="Heading1"/>
      </w:pPr>
      <w:bookmarkStart w:id="481" w:name="_Toc90385680"/>
      <w:r>
        <w:lastRenderedPageBreak/>
        <w:t>Megvalósítás</w:t>
      </w:r>
      <w:bookmarkEnd w:id="481"/>
    </w:p>
    <w:p w14:paraId="430E1CB5" w14:textId="77777777" w:rsidR="005D70C4" w:rsidRDefault="005D70C4" w:rsidP="005D70C4">
      <w:r>
        <w:t>Ebben a fejezetben bemutatom a tervezett rendszer implementálását. Az egyes komponensek megvalósításának lépéseit a komponensek feladatait, a fejlesztésük során felmerült problémákat és megoldásokat. Kitérek még a felvetülő biztonsági kérdésekre is, azok megoldására.</w:t>
      </w:r>
    </w:p>
    <w:p w14:paraId="7BCB5879" w14:textId="125727AF" w:rsidR="005D70C4" w:rsidRDefault="00FF21F6" w:rsidP="00FF21F6">
      <w:pPr>
        <w:pStyle w:val="Heading2"/>
      </w:pPr>
      <w:bookmarkStart w:id="482" w:name="_Toc90385681"/>
      <w:r>
        <w:t>Backend</w:t>
      </w:r>
      <w:bookmarkEnd w:id="482"/>
    </w:p>
    <w:p w14:paraId="349A1D98" w14:textId="5BB6D723" w:rsidR="00FF21F6" w:rsidRDefault="00FF21F6" w:rsidP="00FF21F6">
      <w:r w:rsidRPr="00FF21F6">
        <w:t>Az alkalmazásban a backend szolgáltatja az adatokat a kliensek felé. A kliens HTTPS üzenetekkel kommunikál a backeddel, ami feldolgozza a kérést, összegyűjti a kért adatokat és azokat a kliens számára könnyen értelmezhető módon visszaküldi.</w:t>
      </w:r>
    </w:p>
    <w:p w14:paraId="106830C9" w14:textId="6F491D01" w:rsidR="001B49F1" w:rsidRDefault="001B49F1" w:rsidP="001B49F1">
      <w:pPr>
        <w:pStyle w:val="Heading3"/>
      </w:pPr>
      <w:bookmarkStart w:id="483" w:name="_Ref87366825"/>
      <w:bookmarkStart w:id="484" w:name="_Ref87366832"/>
      <w:bookmarkStart w:id="485" w:name="_Toc90385682"/>
      <w:commentRangeStart w:id="486"/>
      <w:r>
        <w:t>Felépítés</w:t>
      </w:r>
      <w:bookmarkEnd w:id="483"/>
      <w:bookmarkEnd w:id="484"/>
      <w:commentRangeEnd w:id="486"/>
      <w:r w:rsidR="0058588E">
        <w:rPr>
          <w:rStyle w:val="CommentReference"/>
          <w:rFonts w:asciiTheme="minorHAnsi" w:eastAsiaTheme="minorHAnsi" w:hAnsiTheme="minorHAnsi" w:cstheme="minorBidi"/>
          <w:b w:val="0"/>
          <w:bCs w:val="0"/>
          <w:lang w:val="en-US"/>
        </w:rPr>
        <w:commentReference w:id="486"/>
      </w:r>
      <w:bookmarkEnd w:id="485"/>
    </w:p>
    <w:p w14:paraId="62EA9D0E" w14:textId="5BB0F837" w:rsidR="001B49F1" w:rsidRDefault="001B49F1" w:rsidP="001B49F1">
      <w:r w:rsidRPr="001B49F1">
        <w:t>Az alkalmazás elkészítése során az volt a cél, hogy egy többrétegű architektúrát hozzak létre, melyben az egyes</w:t>
      </w:r>
      <w:commentRangeStart w:id="487"/>
      <w:r w:rsidRPr="001B49F1">
        <w:t xml:space="preserve"> rétegek</w:t>
      </w:r>
      <w:ins w:id="488" w:author="Szalkai Krisztián Farkas" w:date="2021-12-10T19:06:00Z">
        <w:r w:rsidR="007304D9">
          <w:t xml:space="preserve"> – projektek –</w:t>
        </w:r>
      </w:ins>
      <w:r w:rsidRPr="001B49F1">
        <w:t xml:space="preserve"> kizárólag az alattuk lévő rétegtől függenek.</w:t>
      </w:r>
      <w:commentRangeEnd w:id="487"/>
      <w:r w:rsidR="0058588E">
        <w:rPr>
          <w:rStyle w:val="CommentReference"/>
          <w:rFonts w:asciiTheme="minorHAnsi" w:eastAsiaTheme="minorHAnsi" w:hAnsiTheme="minorHAnsi" w:cstheme="minorBidi"/>
          <w:lang w:val="en-US"/>
        </w:rPr>
        <w:commentReference w:id="487"/>
      </w:r>
    </w:p>
    <w:p w14:paraId="0DDBE14F" w14:textId="0B3A7852" w:rsidR="001B49F1" w:rsidRDefault="007A7C0E" w:rsidP="007A7C0E">
      <w:r>
        <w:rPr>
          <w:b/>
          <w:bCs/>
        </w:rPr>
        <w:t xml:space="preserve">TaxiService.Web: </w:t>
      </w:r>
      <w:r>
        <w:t xml:space="preserve">Ez az alkalmazás futtatható </w:t>
      </w:r>
      <w:proofErr w:type="spellStart"/>
      <w:r>
        <w:t>rétege</w:t>
      </w:r>
      <w:proofErr w:type="spellEnd"/>
      <w:r>
        <w:t>, egy .NET Core projekt</w:t>
      </w:r>
      <w:r w:rsidR="00353D9B">
        <w:t>,</w:t>
      </w:r>
      <w:r>
        <w:t xml:space="preserve"> ami egy </w:t>
      </w:r>
      <w:proofErr w:type="spellStart"/>
      <w:r>
        <w:t>RESTful</w:t>
      </w:r>
      <w:proofErr w:type="spellEnd"/>
      <w:r>
        <w:t xml:space="preserve"> Web API formájában szolgálja ki a kliensek kéréseit, a kiszolgálás közben felmerülő problémákat kezeli és azonosítja/engedélyezi a felhasználókat. A jelenlegi konfigurációban ez a réteg felel a frontend szolgáltatásáért is egy SPA formájában.</w:t>
      </w:r>
    </w:p>
    <w:p w14:paraId="74CFC789" w14:textId="4F504F7A" w:rsidR="007A7C0E" w:rsidRDefault="007A7C0E" w:rsidP="007A7C0E">
      <w:r>
        <w:rPr>
          <w:b/>
          <w:bCs/>
        </w:rPr>
        <w:t xml:space="preserve">TaxiService.Dto: </w:t>
      </w:r>
      <w:r w:rsidRPr="007A7C0E">
        <w:t xml:space="preserve">A DTO rövidítés feloldása Data </w:t>
      </w:r>
      <w:proofErr w:type="spellStart"/>
      <w:r w:rsidRPr="007A7C0E">
        <w:t>Transfer</w:t>
      </w:r>
      <w:proofErr w:type="spellEnd"/>
      <w:r w:rsidRPr="007A7C0E">
        <w:t xml:space="preserve"> </w:t>
      </w:r>
      <w:proofErr w:type="spellStart"/>
      <w:r w:rsidRPr="007A7C0E">
        <w:t>Object</w:t>
      </w:r>
      <w:proofErr w:type="spellEnd"/>
      <w:r w:rsidRPr="007A7C0E">
        <w:t xml:space="preserve">. Ez tulajdonképpen nem önálló réteg, egy </w:t>
      </w:r>
      <w:r w:rsidR="002A1D79">
        <w:t>.</w:t>
      </w:r>
      <w:r w:rsidRPr="007A7C0E">
        <w:t xml:space="preserve">NET standard </w:t>
      </w:r>
      <w:proofErr w:type="spellStart"/>
      <w:r w:rsidRPr="007A7C0E">
        <w:t>library</w:t>
      </w:r>
      <w:proofErr w:type="spellEnd"/>
      <w:r w:rsidRPr="007A7C0E">
        <w:t>, mely azokat az osztályokat tartalmazza melyeket a kliens felé menő üzenetekben használunk. Azért hasznos ilyen objektumokat létrehozni, mert nem mindig szeretnénk a teljes adatbázis rekordot visszaküldeni. Erre egy jó példa, hogy a felhasználók listázásánál nem feltétlenül szeretnénk elküldeni a kliensnek minden felhasználó jelszavát. Ezzel a megoldással szintén növelhető a teljesítmény, hiszen a teljes objektum helyett csak a kérés szempontjából lényeges adatokat küldhetjük el</w:t>
      </w:r>
    </w:p>
    <w:p w14:paraId="6C777DC4" w14:textId="5A169750" w:rsidR="007A7C0E" w:rsidRDefault="007A7C0E" w:rsidP="007A7C0E">
      <w:r>
        <w:rPr>
          <w:b/>
          <w:bCs/>
        </w:rPr>
        <w:t xml:space="preserve">TaxiService.Dal: </w:t>
      </w:r>
      <w:r>
        <w:t xml:space="preserve">Önmagában nem futtatható .NET Core project. Az adatelérési réteget (Data Access Layer- DAL) tartalmazza. Itt határozzuk meg a használni kívánt </w:t>
      </w:r>
      <w:r>
        <w:lastRenderedPageBreak/>
        <w:t xml:space="preserve">adatbázis struktúrákat, ezek </w:t>
      </w:r>
      <w:r w:rsidR="00353D9B">
        <w:t>modelljeit</w:t>
      </w:r>
      <w:r>
        <w:t xml:space="preserve"> és változásuk esetén azok migrációit, illetve</w:t>
      </w:r>
      <w:r w:rsidR="00046A31">
        <w:t xml:space="preserve"> ebbe a rétegbe kerültek az alkalmazás során használt enumeráció típusú változók is.</w:t>
      </w:r>
    </w:p>
    <w:p w14:paraId="70536815" w14:textId="383B8DE6" w:rsidR="00046A31" w:rsidRDefault="00046A31" w:rsidP="007A7C0E">
      <w:r>
        <w:rPr>
          <w:b/>
          <w:bCs/>
        </w:rPr>
        <w:t xml:space="preserve">TaxiService.Bll: </w:t>
      </w:r>
      <w:r>
        <w:t xml:space="preserve">A BLL rövidítés </w:t>
      </w:r>
      <w:proofErr w:type="spellStart"/>
      <w:r>
        <w:t>Buisness</w:t>
      </w:r>
      <w:proofErr w:type="spellEnd"/>
      <w:r>
        <w:t xml:space="preserve"> </w:t>
      </w:r>
      <w:proofErr w:type="spellStart"/>
      <w:r>
        <w:t>Logic</w:t>
      </w:r>
      <w:proofErr w:type="spellEnd"/>
      <w:r>
        <w:t xml:space="preserve"> </w:t>
      </w:r>
      <w:proofErr w:type="spellStart"/>
      <w:r>
        <w:t>Layert</w:t>
      </w:r>
      <w:proofErr w:type="spellEnd"/>
      <w:r>
        <w:t>, azaz üzleti logikai réteget jelent. Önmagában szintén nem futtatható project, ide kerül az alkalmazás tényleges logikája, az API a kliensek kérései hatására interfészeken keresztül éri el, itt történik az adatelérés is.</w:t>
      </w:r>
    </w:p>
    <w:p w14:paraId="5FBF7244" w14:textId="2E42753D" w:rsidR="00046A31" w:rsidRDefault="00046A31" w:rsidP="00046A31">
      <w:pPr>
        <w:pStyle w:val="Heading3"/>
      </w:pPr>
      <w:bookmarkStart w:id="489" w:name="_Toc90385683"/>
      <w:r>
        <w:t>Az adatbázis létrehozása</w:t>
      </w:r>
      <w:bookmarkEnd w:id="489"/>
    </w:p>
    <w:p w14:paraId="535FA522" w14:textId="035247A7" w:rsidR="003650F6" w:rsidRDefault="00046A31" w:rsidP="00046A31">
      <w:r w:rsidRPr="00046A31">
        <w:t xml:space="preserve">Az adatbázis létrehozása során az EF Core által támogatott </w:t>
      </w:r>
      <w:r>
        <w:t>Code</w:t>
      </w:r>
      <w:r w:rsidRPr="00046A31">
        <w:t xml:space="preserve"> First megközelítést alkalmaztam. Ennek lényege, hogy modell osztályokat hozunk létre, ezeket konfiguráljuk beállításokkal, megadjuk az egymáshoz viszonyított kapcsolataikat és ebből generáljuk az adatbázist.</w:t>
      </w:r>
      <w:r w:rsidR="0085507F">
        <w:t xml:space="preserve"> </w:t>
      </w:r>
      <w:r w:rsidR="00B65F66">
        <w:t>A konfiguráció során lehet megadni az adatbázis</w:t>
      </w:r>
      <w:r w:rsidR="00DA31D5">
        <w:t>ra vonatkozó megkötéseket is, így itt kellett felkészíteni a rendszert a több típusú adatbázis használatára.</w:t>
      </w:r>
      <w:r w:rsidR="00353D9B">
        <w:t xml:space="preserve"> </w:t>
      </w:r>
      <w:r w:rsidR="00DA31D5">
        <w:t xml:space="preserve">Az alábbi </w:t>
      </w:r>
      <w:r w:rsidR="00DA31D5">
        <w:fldChar w:fldCharType="begin"/>
      </w:r>
      <w:r w:rsidR="00DA31D5">
        <w:instrText xml:space="preserve"> REF _Ref86146403 \h </w:instrText>
      </w:r>
      <w:r w:rsidR="00DA31D5">
        <w:fldChar w:fldCharType="separate"/>
      </w:r>
      <w:r w:rsidR="00A427C2">
        <w:rPr>
          <w:noProof/>
        </w:rPr>
        <w:t>4.1.2</w:t>
      </w:r>
      <w:r w:rsidR="00A427C2">
        <w:rPr>
          <w:noProof/>
        </w:rPr>
        <w:noBreakHyphen/>
        <w:t>1</w:t>
      </w:r>
      <w:r w:rsidR="00DA31D5">
        <w:fldChar w:fldCharType="end"/>
      </w:r>
      <w:r w:rsidR="00DA31D5">
        <w:t xml:space="preserve"> képen látható például a PostgreSQL esetén történő konfiguráció.</w:t>
      </w:r>
    </w:p>
    <w:p w14:paraId="4BA79B5B" w14:textId="702C5CF8" w:rsidR="003650F6" w:rsidRDefault="003650F6" w:rsidP="003650F6">
      <w:pPr>
        <w:pStyle w:val="Kp"/>
      </w:pPr>
      <w:r>
        <w:rPr>
          <w:noProof/>
        </w:rPr>
        <mc:AlternateContent>
          <mc:Choice Requires="wps">
            <w:drawing>
              <wp:anchor distT="0" distB="0" distL="114300" distR="114300" simplePos="0" relativeHeight="251661824" behindDoc="0" locked="0" layoutInCell="1" allowOverlap="1" wp14:anchorId="07BB6F74" wp14:editId="70F78D9A">
                <wp:simplePos x="0" y="0"/>
                <wp:positionH relativeFrom="margin">
                  <wp:align>right</wp:align>
                </wp:positionH>
                <wp:positionV relativeFrom="paragraph">
                  <wp:posOffset>3239770</wp:posOffset>
                </wp:positionV>
                <wp:extent cx="5400040" cy="635"/>
                <wp:effectExtent l="0" t="0" r="0" b="9525"/>
                <wp:wrapTopAndBottom/>
                <wp:docPr id="19" name="Text Box 1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bookmarkStart w:id="490" w:name="_Ref86146403"/>
                          <w:p w14:paraId="0195D6CB" w14:textId="474261AB" w:rsidR="00543CEE" w:rsidRPr="00A05428" w:rsidRDefault="005076B8" w:rsidP="00DA31D5">
                            <w:pPr>
                              <w:pStyle w:val="Caption"/>
                              <w:rPr>
                                <w:noProof/>
                                <w:sz w:val="24"/>
                                <w:szCs w:val="24"/>
                              </w:rPr>
                            </w:pPr>
                            <w:ins w:id="491" w:author="Szalkai Krisztián Farkas" w:date="2021-12-10T19:42:00Z">
                              <w:r>
                                <w:rPr>
                                  <w:noProof/>
                                </w:rPr>
                                <w:fldChar w:fldCharType="begin"/>
                              </w:r>
                              <w:r>
                                <w:rPr>
                                  <w:noProof/>
                                </w:rPr>
                                <w:instrText xml:space="preserve"> STYLEREF 3 \s </w:instrText>
                              </w:r>
                            </w:ins>
                            <w:r>
                              <w:rPr>
                                <w:noProof/>
                              </w:rPr>
                              <w:fldChar w:fldCharType="separate"/>
                            </w:r>
                            <w:r w:rsidR="00A427C2">
                              <w:rPr>
                                <w:noProof/>
                              </w:rPr>
                              <w:t>4.1.2</w:t>
                            </w:r>
                            <w:ins w:id="492" w:author="Szalkai Krisztián Farkas" w:date="2021-12-10T19:42:00Z">
                              <w:r>
                                <w:rPr>
                                  <w:noProof/>
                                </w:rPr>
                                <w:fldChar w:fldCharType="end"/>
                              </w:r>
                              <w:r>
                                <w:rPr>
                                  <w:noProof/>
                                </w:rPr>
                                <w:noBreakHyphen/>
                              </w:r>
                              <w:r>
                                <w:rPr>
                                  <w:noProof/>
                                </w:rPr>
                                <w:fldChar w:fldCharType="begin"/>
                              </w:r>
                              <w:r>
                                <w:rPr>
                                  <w:noProof/>
                                </w:rPr>
                                <w:instrText xml:space="preserve"> SEQ ábra \* ARABIC \s 3 </w:instrText>
                              </w:r>
                            </w:ins>
                            <w:r>
                              <w:rPr>
                                <w:noProof/>
                              </w:rPr>
                              <w:fldChar w:fldCharType="separate"/>
                            </w:r>
                            <w:ins w:id="493" w:author="Szalkai Krisztián Farkas" w:date="2021-12-14T14:51:00Z">
                              <w:r w:rsidR="00A427C2">
                                <w:rPr>
                                  <w:noProof/>
                                </w:rPr>
                                <w:t>1</w:t>
                              </w:r>
                            </w:ins>
                            <w:ins w:id="494" w:author="Szalkai Krisztián Farkas" w:date="2021-12-10T19:42:00Z">
                              <w:r>
                                <w:rPr>
                                  <w:noProof/>
                                </w:rPr>
                                <w:fldChar w:fldCharType="end"/>
                              </w:r>
                            </w:ins>
                            <w:del w:id="495" w:author="Szalkai Krisztián Farkas" w:date="2021-12-10T19:42:00Z">
                              <w:r w:rsidR="00543CEE" w:rsidDel="005076B8">
                                <w:rPr>
                                  <w:noProof/>
                                </w:rPr>
                                <w:fldChar w:fldCharType="begin"/>
                              </w:r>
                              <w:r w:rsidR="00543CEE" w:rsidDel="005076B8">
                                <w:rPr>
                                  <w:noProof/>
                                </w:rPr>
                                <w:delInstrText xml:space="preserve"> STYLEREF 3 \s </w:delInstrText>
                              </w:r>
                              <w:r w:rsidR="00543CEE" w:rsidDel="005076B8">
                                <w:rPr>
                                  <w:noProof/>
                                </w:rPr>
                                <w:fldChar w:fldCharType="separate"/>
                              </w:r>
                              <w:r w:rsidR="00543CEE" w:rsidDel="005076B8">
                                <w:rPr>
                                  <w:noProof/>
                                </w:rPr>
                                <w:delText>4.1.2</w:delText>
                              </w:r>
                              <w:r w:rsidR="00543CEE" w:rsidDel="005076B8">
                                <w:rPr>
                                  <w:noProof/>
                                </w:rPr>
                                <w:fldChar w:fldCharType="end"/>
                              </w:r>
                              <w:r w:rsidR="00543CEE" w:rsidDel="005076B8">
                                <w:rPr>
                                  <w:noProof/>
                                </w:rPr>
                                <w:noBreakHyphen/>
                              </w:r>
                              <w:r w:rsidR="00543CEE" w:rsidDel="005076B8">
                                <w:rPr>
                                  <w:noProof/>
                                </w:rPr>
                                <w:fldChar w:fldCharType="begin"/>
                              </w:r>
                              <w:r w:rsidR="00543CEE" w:rsidDel="005076B8">
                                <w:rPr>
                                  <w:noProof/>
                                </w:rPr>
                                <w:delInstrText xml:space="preserve"> SEQ ábra \* ARABIC \s 3 </w:delInstrText>
                              </w:r>
                              <w:r w:rsidR="00543CEE" w:rsidDel="005076B8">
                                <w:rPr>
                                  <w:noProof/>
                                </w:rPr>
                                <w:fldChar w:fldCharType="separate"/>
                              </w:r>
                              <w:r w:rsidR="00543CEE" w:rsidDel="005076B8">
                                <w:rPr>
                                  <w:noProof/>
                                </w:rPr>
                                <w:delText>1</w:delText>
                              </w:r>
                              <w:r w:rsidR="00543CEE" w:rsidDel="005076B8">
                                <w:rPr>
                                  <w:noProof/>
                                </w:rPr>
                                <w:fldChar w:fldCharType="end"/>
                              </w:r>
                            </w:del>
                            <w:bookmarkEnd w:id="490"/>
                            <w:r w:rsidR="00543CEE">
                              <w:rPr>
                                <w:noProof/>
                              </w:rPr>
                              <w:t xml:space="preserve"> PostgreSQL konfigurálása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B6F74" id="Text Box 19" o:spid="_x0000_s1027" type="#_x0000_t202" style="position:absolute;left:0;text-align:left;margin-left:374pt;margin-top:255.1pt;width:425.2pt;height:.05pt;z-index:251661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" stroked="f">
                <v:textbox style="mso-fit-shape-to-text:t" inset="0,0,0,0">
                  <w:txbxContent>
                    <w:bookmarkStart w:id="496" w:name="_Ref86146403"/>
                    <w:p w14:paraId="0195D6CB" w14:textId="474261AB" w:rsidR="00543CEE" w:rsidRPr="00A05428" w:rsidRDefault="005076B8" w:rsidP="00DA31D5">
                      <w:pPr>
                        <w:pStyle w:val="Caption"/>
                        <w:rPr>
                          <w:noProof/>
                          <w:sz w:val="24"/>
                          <w:szCs w:val="24"/>
                        </w:rPr>
                      </w:pPr>
                      <w:ins w:id="497" w:author="Szalkai Krisztián Farkas" w:date="2021-12-10T19:42:00Z">
                        <w:r>
                          <w:rPr>
                            <w:noProof/>
                          </w:rPr>
                          <w:fldChar w:fldCharType="begin"/>
                        </w:r>
                        <w:r>
                          <w:rPr>
                            <w:noProof/>
                          </w:rPr>
                          <w:instrText xml:space="preserve"> STYLEREF 3 \s </w:instrText>
                        </w:r>
                      </w:ins>
                      <w:r>
                        <w:rPr>
                          <w:noProof/>
                        </w:rPr>
                        <w:fldChar w:fldCharType="separate"/>
                      </w:r>
                      <w:r w:rsidR="00A427C2">
                        <w:rPr>
                          <w:noProof/>
                        </w:rPr>
                        <w:t>4.1.2</w:t>
                      </w:r>
                      <w:ins w:id="498" w:author="Szalkai Krisztián Farkas" w:date="2021-12-10T19:42:00Z">
                        <w:r>
                          <w:rPr>
                            <w:noProof/>
                          </w:rPr>
                          <w:fldChar w:fldCharType="end"/>
                        </w:r>
                        <w:r>
                          <w:rPr>
                            <w:noProof/>
                          </w:rPr>
                          <w:noBreakHyphen/>
                        </w:r>
                        <w:r>
                          <w:rPr>
                            <w:noProof/>
                          </w:rPr>
                          <w:fldChar w:fldCharType="begin"/>
                        </w:r>
                        <w:r>
                          <w:rPr>
                            <w:noProof/>
                          </w:rPr>
                          <w:instrText xml:space="preserve"> SEQ ábra \* ARABIC \s 3 </w:instrText>
                        </w:r>
                      </w:ins>
                      <w:r>
                        <w:rPr>
                          <w:noProof/>
                        </w:rPr>
                        <w:fldChar w:fldCharType="separate"/>
                      </w:r>
                      <w:ins w:id="499" w:author="Szalkai Krisztián Farkas" w:date="2021-12-14T14:51:00Z">
                        <w:r w:rsidR="00A427C2">
                          <w:rPr>
                            <w:noProof/>
                          </w:rPr>
                          <w:t>1</w:t>
                        </w:r>
                      </w:ins>
                      <w:ins w:id="500" w:author="Szalkai Krisztián Farkas" w:date="2021-12-10T19:42:00Z">
                        <w:r>
                          <w:rPr>
                            <w:noProof/>
                          </w:rPr>
                          <w:fldChar w:fldCharType="end"/>
                        </w:r>
                      </w:ins>
                      <w:del w:id="501" w:author="Szalkai Krisztián Farkas" w:date="2021-12-10T19:42:00Z">
                        <w:r w:rsidR="00543CEE" w:rsidDel="005076B8">
                          <w:rPr>
                            <w:noProof/>
                          </w:rPr>
                          <w:fldChar w:fldCharType="begin"/>
                        </w:r>
                        <w:r w:rsidR="00543CEE" w:rsidDel="005076B8">
                          <w:rPr>
                            <w:noProof/>
                          </w:rPr>
                          <w:delInstrText xml:space="preserve"> STYLEREF 3 \s </w:delInstrText>
                        </w:r>
                        <w:r w:rsidR="00543CEE" w:rsidDel="005076B8">
                          <w:rPr>
                            <w:noProof/>
                          </w:rPr>
                          <w:fldChar w:fldCharType="separate"/>
                        </w:r>
                        <w:r w:rsidR="00543CEE" w:rsidDel="005076B8">
                          <w:rPr>
                            <w:noProof/>
                          </w:rPr>
                          <w:delText>4.1.2</w:delText>
                        </w:r>
                        <w:r w:rsidR="00543CEE" w:rsidDel="005076B8">
                          <w:rPr>
                            <w:noProof/>
                          </w:rPr>
                          <w:fldChar w:fldCharType="end"/>
                        </w:r>
                        <w:r w:rsidR="00543CEE" w:rsidDel="005076B8">
                          <w:rPr>
                            <w:noProof/>
                          </w:rPr>
                          <w:noBreakHyphen/>
                        </w:r>
                        <w:r w:rsidR="00543CEE" w:rsidDel="005076B8">
                          <w:rPr>
                            <w:noProof/>
                          </w:rPr>
                          <w:fldChar w:fldCharType="begin"/>
                        </w:r>
                        <w:r w:rsidR="00543CEE" w:rsidDel="005076B8">
                          <w:rPr>
                            <w:noProof/>
                          </w:rPr>
                          <w:delInstrText xml:space="preserve"> SEQ ábra \* ARABIC \s 3 </w:delInstrText>
                        </w:r>
                        <w:r w:rsidR="00543CEE" w:rsidDel="005076B8">
                          <w:rPr>
                            <w:noProof/>
                          </w:rPr>
                          <w:fldChar w:fldCharType="separate"/>
                        </w:r>
                        <w:r w:rsidR="00543CEE" w:rsidDel="005076B8">
                          <w:rPr>
                            <w:noProof/>
                          </w:rPr>
                          <w:delText>1</w:delText>
                        </w:r>
                        <w:r w:rsidR="00543CEE" w:rsidDel="005076B8">
                          <w:rPr>
                            <w:noProof/>
                          </w:rPr>
                          <w:fldChar w:fldCharType="end"/>
                        </w:r>
                      </w:del>
                      <w:bookmarkEnd w:id="496"/>
                      <w:r w:rsidR="00543CEE">
                        <w:rPr>
                          <w:noProof/>
                        </w:rPr>
                        <w:t xml:space="preserve"> PostgreSQL konfigurálása</w:t>
                      </w:r>
                    </w:p>
                  </w:txbxContent>
                </v:textbox>
                <w10:wrap type="topAndBottom" anchorx="margin"/>
              </v:shape>
            </w:pict>
          </mc:Fallback>
        </mc:AlternateContent>
      </w:r>
      <w:r>
        <w:rPr>
          <w:noProof/>
        </w:rPr>
        <w:drawing>
          <wp:inline distT="0" distB="0" distL="0" distR="0" wp14:anchorId="5849B496" wp14:editId="2038770C">
            <wp:extent cx="5400040" cy="314769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00040" cy="3147695"/>
                    </a:xfrm>
                    <a:prstGeom prst="rect">
                      <a:avLst/>
                    </a:prstGeom>
                  </pic:spPr>
                </pic:pic>
              </a:graphicData>
            </a:graphic>
          </wp:inline>
        </w:drawing>
      </w:r>
    </w:p>
    <w:p w14:paraId="46986B4B" w14:textId="267B6848" w:rsidR="00046A31" w:rsidRDefault="000A379C" w:rsidP="00046A31">
      <w:r>
        <w:t xml:space="preserve"> A </w:t>
      </w:r>
      <w:proofErr w:type="spellStart"/>
      <w:r>
        <w:t>connection</w:t>
      </w:r>
      <w:proofErr w:type="spellEnd"/>
      <w:r>
        <w:t xml:space="preserve"> </w:t>
      </w:r>
      <w:proofErr w:type="spellStart"/>
      <w:r>
        <w:t>string</w:t>
      </w:r>
      <w:proofErr w:type="spellEnd"/>
      <w:r>
        <w:t xml:space="preserve"> beállítása kapcsán kiemelnék egy kódrészletet mely a kódban sok helyen előfordul majd, az </w:t>
      </w:r>
      <w:proofErr w:type="spellStart"/>
      <w:r>
        <w:t>Environment</w:t>
      </w:r>
      <w:proofErr w:type="spellEnd"/>
      <w:r>
        <w:t xml:space="preserve"> változó és </w:t>
      </w:r>
      <w:proofErr w:type="spellStart"/>
      <w:r>
        <w:t>config</w:t>
      </w:r>
      <w:proofErr w:type="spellEnd"/>
      <w:r>
        <w:t xml:space="preserve">. Együttes használata abban az esetben hasznos, ha a kitelepített rendszer támogatja az </w:t>
      </w:r>
      <w:proofErr w:type="spellStart"/>
      <w:r>
        <w:t>Env</w:t>
      </w:r>
      <w:proofErr w:type="spellEnd"/>
      <w:r>
        <w:t xml:space="preserve">. változók használatát akkor az abban szereplő bejegyzéseket a kitelepítést követően is könnyen lehet </w:t>
      </w:r>
      <w:r>
        <w:lastRenderedPageBreak/>
        <w:t>változtatni, azonban</w:t>
      </w:r>
      <w:ins w:id="502" w:author="Szalkai Krisztián Farkas" w:date="2021-12-10T19:52:00Z">
        <w:r w:rsidR="00E737B7">
          <w:t>,</w:t>
        </w:r>
      </w:ins>
      <w:r>
        <w:t xml:space="preserve"> ha ez nem támogatott vagy például local környezetben futtatjuk a rendszert az alkalmazás </w:t>
      </w:r>
      <w:r w:rsidRPr="00353D9B">
        <w:rPr>
          <w:rStyle w:val="Emphasis"/>
        </w:rPr>
        <w:t>config.json</w:t>
      </w:r>
      <w:r>
        <w:t xml:space="preserve"> fájlja </w:t>
      </w:r>
      <w:r w:rsidR="00DB54B4">
        <w:t>„</w:t>
      </w:r>
      <w:r w:rsidR="00353D9B">
        <w:t>backup” -</w:t>
      </w:r>
      <w:r w:rsidR="00DB54B4">
        <w:t>ként működik.</w:t>
      </w:r>
    </w:p>
    <w:p w14:paraId="5548DF3D" w14:textId="40A1DE01" w:rsidR="00DA31D5" w:rsidRDefault="00DA31D5" w:rsidP="00046A31">
      <w:r>
        <w:t xml:space="preserve">Az entitások konfigurációja során sok kapcsolatot képes az EF Core magától felismerni, például egy-több kapcsolatokat, ám sok esetben kézzel kell konfigurálni, például az alábbi esetben a felhasználókat </w:t>
      </w:r>
      <w:r w:rsidR="000A379C">
        <w:t>külön (leszármazott) model</w:t>
      </w:r>
      <w:r w:rsidR="00353D9B">
        <w:t>l</w:t>
      </w:r>
      <w:r w:rsidR="000A379C">
        <w:t xml:space="preserve"> entitásban szerettem volna tárolni ám az adatbázisban egy táblában kívántam tárolni őket, melyet az alábbi kódrészlettel oldottam meg:</w:t>
      </w:r>
    </w:p>
    <w:p w14:paraId="7A0B1DD2" w14:textId="77777777" w:rsidR="000A379C" w:rsidRPr="00E74220" w:rsidRDefault="000A379C" w:rsidP="00DA1C88">
      <w:pPr>
        <w:pStyle w:val="Kd"/>
      </w:pPr>
      <w:r w:rsidRPr="00E74220">
        <w:t>modelBuilder.Entity&lt;User&gt;()</w:t>
      </w:r>
    </w:p>
    <w:p w14:paraId="17840B9C" w14:textId="4058CE9A" w:rsidR="000A379C" w:rsidRPr="00E74220" w:rsidRDefault="000A379C" w:rsidP="00DA1C88">
      <w:pPr>
        <w:pStyle w:val="Kd"/>
      </w:pPr>
      <w:r w:rsidRPr="00E74220">
        <w:tab/>
        <w:t>.HasDiscriminator(d =&gt; d.Role)</w:t>
      </w:r>
    </w:p>
    <w:p w14:paraId="3FBE1F23" w14:textId="1646AFE6" w:rsidR="000A379C" w:rsidRPr="00E74220" w:rsidRDefault="000A379C" w:rsidP="00DA1C88">
      <w:pPr>
        <w:pStyle w:val="Kd"/>
      </w:pPr>
      <w:r w:rsidRPr="00E74220">
        <w:tab/>
        <w:t>.HasValue&lt;User&gt;(Entities.Authentication.UserRoles.Administrator)</w:t>
      </w:r>
    </w:p>
    <w:p w14:paraId="7BBD55C8" w14:textId="4EDDDCE2" w:rsidR="000A379C" w:rsidRPr="00E74220" w:rsidRDefault="000A379C" w:rsidP="00DA1C88">
      <w:pPr>
        <w:pStyle w:val="Kd"/>
      </w:pPr>
      <w:r w:rsidRPr="00E74220">
        <w:tab/>
        <w:t>.HasValue&lt;ApplicationClient&gt;(Entities.Authentication.UserRoles.User)</w:t>
      </w:r>
    </w:p>
    <w:p w14:paraId="7B79D917" w14:textId="306FB5A0" w:rsidR="000A379C" w:rsidRPr="00E74220" w:rsidRDefault="000A379C" w:rsidP="00DA1C88">
      <w:pPr>
        <w:pStyle w:val="Kd"/>
      </w:pPr>
      <w:r w:rsidRPr="00E74220">
        <w:tab/>
        <w:t>.HasValue&lt;Worker&gt;(Entities.Authentication.UserRoles.Worker);</w:t>
      </w:r>
    </w:p>
    <w:p w14:paraId="27D91A97" w14:textId="672DA9AD" w:rsidR="000A379C" w:rsidRDefault="00437A52" w:rsidP="00437A52">
      <w:pPr>
        <w:pStyle w:val="Heading3"/>
      </w:pPr>
      <w:bookmarkStart w:id="503" w:name="_Ref86942238"/>
      <w:bookmarkStart w:id="504" w:name="_Toc90385684"/>
      <w:r>
        <w:t>TaxiService.Web</w:t>
      </w:r>
      <w:bookmarkEnd w:id="503"/>
      <w:bookmarkEnd w:id="504"/>
    </w:p>
    <w:p w14:paraId="082CFA76" w14:textId="0589E02F" w:rsidR="003650F6" w:rsidRDefault="00E02653" w:rsidP="00437A52">
      <w:r w:rsidRPr="00E02653">
        <w:t xml:space="preserve">A </w:t>
      </w:r>
      <w:r>
        <w:t>TaxiService.Web</w:t>
      </w:r>
      <w:r w:rsidRPr="00E02653">
        <w:t xml:space="preserve"> projekt nyújtja a backend futtatható részét. A kliensek felé szolgáltat egy Web Api-t, amin keresztül elérhetik az adatbázisból az adatokat. Az alkalmazást a </w:t>
      </w:r>
      <w:r w:rsidRPr="00353D9B">
        <w:rPr>
          <w:rStyle w:val="Emphasis"/>
        </w:rPr>
        <w:t>Startup.cs</w:t>
      </w:r>
      <w:r w:rsidRPr="00E02653">
        <w:t xml:space="preserve"> fájlban kell konfigurálni, melyet a Visual Studio automatikusan generál a projekt létrehozásakor. Többek között itt lehet beállítani, hogy az alkalmazás </w:t>
      </w:r>
      <w:r w:rsidR="00353D9B" w:rsidRPr="00E02653">
        <w:t>autorizáció</w:t>
      </w:r>
      <w:r w:rsidR="00353D9B">
        <w:t>t</w:t>
      </w:r>
      <w:r w:rsidRPr="00E02653">
        <w:t xml:space="preserve"> és </w:t>
      </w:r>
      <w:r w:rsidR="00353D9B">
        <w:t>a</w:t>
      </w:r>
      <w:r w:rsidR="00353D9B" w:rsidRPr="00E02653">
        <w:t>utentikáció</w:t>
      </w:r>
      <w:r w:rsidR="00353D9B">
        <w:t>t</w:t>
      </w:r>
      <w:r w:rsidRPr="00E02653">
        <w:t xml:space="preserve"> használjon, itt </w:t>
      </w:r>
      <w:r>
        <w:t>vehetjük fel az üzleti szolgáltatásainkat</w:t>
      </w:r>
      <w:r w:rsidRPr="00E02653">
        <w:t>, illetve itt adjuk hozzá a Swagger szolgáltatásait, beállításait is.</w:t>
      </w:r>
      <w:r w:rsidR="0065430E">
        <w:t xml:space="preserve"> A konfigurációk közül kettő érdekesebbet emelnék ki ebben a részben</w:t>
      </w:r>
      <w:r w:rsidR="006308FD">
        <w:t>.</w:t>
      </w:r>
    </w:p>
    <w:p w14:paraId="039CDDDF" w14:textId="636AB97F" w:rsidR="00437A52" w:rsidRDefault="006308FD" w:rsidP="00437A52">
      <w:r>
        <w:t>Az egyik az SPA működésének konfigurálása, melyet részletesen kifejtek a</w:t>
      </w:r>
      <w:r w:rsidR="003650F6">
        <w:t xml:space="preserve"> </w:t>
      </w:r>
      <w:r w:rsidR="003650F6">
        <w:fldChar w:fldCharType="begin"/>
      </w:r>
      <w:r w:rsidR="003650F6">
        <w:instrText xml:space="preserve"> REF _Ref86153151 \r \h </w:instrText>
      </w:r>
      <w:r w:rsidR="003650F6">
        <w:fldChar w:fldCharType="separate"/>
      </w:r>
      <w:r w:rsidR="00A427C2">
        <w:t>4.1.3.1</w:t>
      </w:r>
      <w:r w:rsidR="003650F6">
        <w:fldChar w:fldCharType="end"/>
      </w:r>
      <w:r w:rsidR="003650F6">
        <w:t xml:space="preserve"> </w:t>
      </w:r>
      <w:r>
        <w:t xml:space="preserve">fejezetben. </w:t>
      </w:r>
      <w:r w:rsidR="003650F6">
        <w:t xml:space="preserve">Két konfigurációs beállítás szükséges, az egyik a felület fájljai helyének megadása (felül), a másik pedig a web Api </w:t>
      </w:r>
      <w:proofErr w:type="spellStart"/>
      <w:r w:rsidR="003650F6">
        <w:t>pipeline</w:t>
      </w:r>
      <w:proofErr w:type="spellEnd"/>
      <w:r w:rsidR="003650F6">
        <w:t xml:space="preserve"> megfelelő konfigurálása (alul):</w:t>
      </w:r>
    </w:p>
    <w:p w14:paraId="4253FC99" w14:textId="77777777" w:rsidR="003650F6" w:rsidRPr="003650F6" w:rsidRDefault="003650F6" w:rsidP="00DA1C88">
      <w:pPr>
        <w:pStyle w:val="Kd"/>
      </w:pPr>
      <w:r w:rsidRPr="003650F6">
        <w:lastRenderedPageBreak/>
        <w:t>services.AddSpaStaticFiles(configuration =&gt;</w:t>
      </w:r>
    </w:p>
    <w:p w14:paraId="2B0E5179" w14:textId="426845E7" w:rsidR="003650F6" w:rsidRPr="003650F6" w:rsidRDefault="003650F6" w:rsidP="00DA1C88">
      <w:pPr>
        <w:pStyle w:val="Kd"/>
      </w:pPr>
      <w:r w:rsidRPr="003650F6">
        <w:t>{</w:t>
      </w:r>
    </w:p>
    <w:p w14:paraId="5F586B44" w14:textId="354E87DC" w:rsidR="003650F6" w:rsidRPr="003650F6" w:rsidRDefault="003650F6" w:rsidP="00DA1C88">
      <w:pPr>
        <w:pStyle w:val="Kd"/>
      </w:pPr>
      <w:r w:rsidRPr="00E74220">
        <w:tab/>
      </w:r>
      <w:r w:rsidRPr="003650F6">
        <w:t>configuration.RootPath = "ClientApp/build";</w:t>
      </w:r>
    </w:p>
    <w:p w14:paraId="0FB6170A" w14:textId="5D7EE661" w:rsidR="003650F6" w:rsidRPr="00E74220" w:rsidRDefault="003650F6" w:rsidP="00DA1C88">
      <w:pPr>
        <w:pStyle w:val="Kd"/>
      </w:pPr>
      <w:r w:rsidRPr="00E74220">
        <w:t>});</w:t>
      </w:r>
    </w:p>
    <w:p w14:paraId="6859121E" w14:textId="3C1904E8" w:rsidR="003650F6" w:rsidRPr="00E74220" w:rsidRDefault="003650F6" w:rsidP="00DA1C88">
      <w:pPr>
        <w:pStyle w:val="Kd"/>
      </w:pPr>
    </w:p>
    <w:p w14:paraId="26DE035C" w14:textId="77777777" w:rsidR="003650F6" w:rsidRPr="00E74220" w:rsidRDefault="003650F6" w:rsidP="00DA1C88">
      <w:pPr>
        <w:pStyle w:val="Kd"/>
      </w:pPr>
    </w:p>
    <w:p w14:paraId="5D5783B1" w14:textId="77777777" w:rsidR="003650F6" w:rsidRPr="00E74220" w:rsidRDefault="003650F6" w:rsidP="00DA1C88">
      <w:pPr>
        <w:pStyle w:val="Kd"/>
      </w:pPr>
      <w:r w:rsidRPr="00E74220">
        <w:t>app.UseStaticFiles();</w:t>
      </w:r>
    </w:p>
    <w:p w14:paraId="7353F098" w14:textId="1CC99C11" w:rsidR="003650F6" w:rsidRDefault="003650F6" w:rsidP="00DA1C88">
      <w:pPr>
        <w:pStyle w:val="Kd"/>
      </w:pPr>
      <w:r w:rsidRPr="00E74220">
        <w:t>app.UseSpaStaticFiles();</w:t>
      </w:r>
    </w:p>
    <w:p w14:paraId="58CB7FE0" w14:textId="77777777" w:rsidR="00DE3404" w:rsidRPr="00DE3404" w:rsidRDefault="00DE3404" w:rsidP="00DA1C88">
      <w:pPr>
        <w:pStyle w:val="Kd"/>
      </w:pPr>
      <w:r w:rsidRPr="00DE3404">
        <w:t>app.UseEndpoints(endpoints =&gt;</w:t>
      </w:r>
    </w:p>
    <w:p w14:paraId="11F586F3" w14:textId="378C1ACD" w:rsidR="00DE3404" w:rsidRPr="00DE3404" w:rsidRDefault="00DE3404" w:rsidP="00DA1C88">
      <w:pPr>
        <w:pStyle w:val="Kd"/>
      </w:pPr>
      <w:r w:rsidRPr="00DE3404">
        <w:t>{</w:t>
      </w:r>
    </w:p>
    <w:p w14:paraId="1346D233" w14:textId="452FE3CE" w:rsidR="00DE3404" w:rsidRPr="00DE3404" w:rsidRDefault="00DE3404" w:rsidP="00DA1C88">
      <w:pPr>
        <w:pStyle w:val="Kd"/>
      </w:pPr>
      <w:r>
        <w:tab/>
      </w:r>
      <w:r w:rsidRPr="00DE3404">
        <w:t>endpoints.MapControllers();</w:t>
      </w:r>
    </w:p>
    <w:p w14:paraId="7D74FC35" w14:textId="61BA5A87" w:rsidR="00DE3404" w:rsidRPr="00E74220" w:rsidRDefault="00DE3404" w:rsidP="00DA1C88">
      <w:pPr>
        <w:pStyle w:val="Kd"/>
      </w:pPr>
      <w:r w:rsidRPr="00DE3404">
        <w:t>});</w:t>
      </w:r>
    </w:p>
    <w:p w14:paraId="358AD14F" w14:textId="1CAB5120" w:rsidR="003650F6" w:rsidRPr="003650F6" w:rsidRDefault="003650F6" w:rsidP="00DA1C88">
      <w:pPr>
        <w:pStyle w:val="Kd"/>
      </w:pPr>
      <w:r w:rsidRPr="003650F6">
        <w:t>app.UseSpa(spa =&gt;</w:t>
      </w:r>
    </w:p>
    <w:p w14:paraId="298C8869" w14:textId="1935A8C6" w:rsidR="003650F6" w:rsidRPr="003650F6" w:rsidRDefault="003650F6" w:rsidP="00DA1C88">
      <w:pPr>
        <w:pStyle w:val="Kd"/>
      </w:pPr>
      <w:r w:rsidRPr="003650F6">
        <w:t>{</w:t>
      </w:r>
    </w:p>
    <w:p w14:paraId="07F07B10" w14:textId="79C741D5" w:rsidR="003650F6" w:rsidRPr="003650F6" w:rsidRDefault="003650F6" w:rsidP="00DA1C88">
      <w:pPr>
        <w:pStyle w:val="Kd"/>
      </w:pPr>
      <w:r w:rsidRPr="00E74220">
        <w:tab/>
      </w:r>
      <w:r w:rsidRPr="003650F6">
        <w:t>spa.Options.SourcePath = "ClientApp";</w:t>
      </w:r>
    </w:p>
    <w:p w14:paraId="2FADC61E" w14:textId="4CD09A96" w:rsidR="003650F6" w:rsidRPr="003650F6" w:rsidRDefault="003650F6" w:rsidP="00DA1C88">
      <w:pPr>
        <w:pStyle w:val="Kd"/>
      </w:pPr>
      <w:r w:rsidRPr="00E74220">
        <w:tab/>
      </w:r>
      <w:r w:rsidRPr="003650F6">
        <w:t>if (env.IsDevelopment())</w:t>
      </w:r>
    </w:p>
    <w:p w14:paraId="3896344E" w14:textId="5C21B552" w:rsidR="003650F6" w:rsidRPr="003650F6" w:rsidRDefault="003650F6" w:rsidP="00DA1C88">
      <w:pPr>
        <w:pStyle w:val="Kd"/>
      </w:pPr>
      <w:r w:rsidRPr="00E74220">
        <w:tab/>
      </w:r>
      <w:r w:rsidRPr="003650F6">
        <w:t>{</w:t>
      </w:r>
    </w:p>
    <w:p w14:paraId="75617225" w14:textId="522BD99B" w:rsidR="003650F6" w:rsidRPr="003650F6" w:rsidRDefault="003650F6" w:rsidP="00DA1C88">
      <w:pPr>
        <w:pStyle w:val="Kd"/>
      </w:pPr>
      <w:r w:rsidRPr="00E74220">
        <w:tab/>
      </w:r>
      <w:r w:rsidRPr="00E74220">
        <w:tab/>
      </w:r>
      <w:r w:rsidRPr="003650F6">
        <w:t>spa.UseReactDevelopmentServer(npmScript: "startdebug");</w:t>
      </w:r>
    </w:p>
    <w:p w14:paraId="3664DF2B" w14:textId="1D40E30C" w:rsidR="003650F6" w:rsidRPr="003650F6" w:rsidRDefault="003650F6" w:rsidP="00DA1C88">
      <w:pPr>
        <w:pStyle w:val="Kd"/>
      </w:pPr>
      <w:r w:rsidRPr="00E74220">
        <w:tab/>
      </w:r>
      <w:r w:rsidRPr="003650F6">
        <w:t>}</w:t>
      </w:r>
    </w:p>
    <w:p w14:paraId="2B92645F" w14:textId="2E89A5FC" w:rsidR="003650F6" w:rsidRPr="00E74220" w:rsidRDefault="003650F6" w:rsidP="00DA1C88">
      <w:pPr>
        <w:pStyle w:val="Kd"/>
      </w:pPr>
      <w:r w:rsidRPr="00E74220">
        <w:t>});</w:t>
      </w:r>
    </w:p>
    <w:p w14:paraId="71B18D56" w14:textId="11C947C4" w:rsidR="003650F6" w:rsidRDefault="003650F6" w:rsidP="003650F6">
      <w:r>
        <w:t>A másik konfiguráció</w:t>
      </w:r>
      <w:r w:rsidR="00353D9B">
        <w:t>,</w:t>
      </w:r>
      <w:r>
        <w:t xml:space="preserve"> amit kiemelnék az a Barion kliens </w:t>
      </w:r>
      <w:r w:rsidR="00E74220">
        <w:t xml:space="preserve">beállítása. A </w:t>
      </w:r>
      <w:r w:rsidR="00E74220">
        <w:fldChar w:fldCharType="begin"/>
      </w:r>
      <w:r w:rsidR="00E74220">
        <w:instrText xml:space="preserve"> REF _Ref86153536 \r \h </w:instrText>
      </w:r>
      <w:r w:rsidR="00E74220">
        <w:fldChar w:fldCharType="separate"/>
      </w:r>
      <w:r w:rsidR="00A427C2">
        <w:t>2.1.4</w:t>
      </w:r>
      <w:r w:rsidR="00E74220">
        <w:fldChar w:fldCharType="end"/>
      </w:r>
      <w:r w:rsidR="00E74220">
        <w:t xml:space="preserve"> fejezetben már említett Barion Client nuget csomag segítségével egyszerűen és egy helyen megadhatóak a különböző szükséges beállítások, ahelyett, hogy minden kéréshez külön kéne ezeket felvenni.</w:t>
      </w:r>
    </w:p>
    <w:p w14:paraId="307E6CCC" w14:textId="77777777" w:rsidR="00E74220" w:rsidRDefault="00E74220" w:rsidP="00DA1C88">
      <w:pPr>
        <w:pStyle w:val="Kd"/>
      </w:pPr>
      <w:r>
        <w:rPr>
          <w:color w:val="0000FF"/>
          <w14:textFill>
            <w14:solidFill>
              <w14:srgbClr w14:val="0000FF">
                <w14:lumMod w14:val="75000"/>
              </w14:srgbClr>
            </w14:solidFill>
          </w14:textFill>
        </w:rPr>
        <w:t>var</w:t>
      </w:r>
      <w:r>
        <w:t xml:space="preserve"> barionSettings = </w:t>
      </w:r>
      <w:r>
        <w:rPr>
          <w:color w:val="0000FF"/>
          <w14:textFill>
            <w14:solidFill>
              <w14:srgbClr w14:val="0000FF">
                <w14:lumMod w14:val="75000"/>
              </w14:srgbClr>
            </w14:solidFill>
          </w14:textFill>
        </w:rPr>
        <w:t>new</w:t>
      </w:r>
      <w:r>
        <w:t xml:space="preserve"> BarionSettings</w:t>
      </w:r>
    </w:p>
    <w:p w14:paraId="7D20925E" w14:textId="5F5FD82F" w:rsidR="00E74220" w:rsidRDefault="00E74220" w:rsidP="00DA1C88">
      <w:pPr>
        <w:pStyle w:val="Kd"/>
      </w:pPr>
      <w:r>
        <w:tab/>
        <w:t>{</w:t>
      </w:r>
    </w:p>
    <w:p w14:paraId="659C0C31" w14:textId="11ABFCE3" w:rsidR="00E74220" w:rsidRDefault="00E74220" w:rsidP="00DA1C88">
      <w:pPr>
        <w:pStyle w:val="Kd"/>
      </w:pPr>
      <w:r>
        <w:tab/>
      </w:r>
      <w:r>
        <w:tab/>
        <w:t xml:space="preserve">BaseUrl = </w:t>
      </w:r>
      <w:r>
        <w:rPr>
          <w:color w:val="0000FF"/>
          <w14:textFill>
            <w14:solidFill>
              <w14:srgbClr w14:val="0000FF">
                <w14:lumMod w14:val="75000"/>
              </w14:srgbClr>
            </w14:solidFill>
          </w14:textFill>
        </w:rPr>
        <w:t>new</w:t>
      </w:r>
      <w:r>
        <w:t xml:space="preserve"> Uri(configuration[</w:t>
      </w:r>
      <w:r>
        <w:rPr>
          <w:color w:val="A31515"/>
          <w14:textFill>
            <w14:solidFill>
              <w14:srgbClr w14:val="A31515">
                <w14:lumMod w14:val="75000"/>
              </w14:srgbClr>
            </w14:solidFill>
          </w14:textFill>
        </w:rPr>
        <w:t>"Barion:Url"</w:t>
      </w:r>
      <w:r>
        <w:t>]),</w:t>
      </w:r>
    </w:p>
    <w:p w14:paraId="2E8CB14F" w14:textId="50CCAD91" w:rsidR="00E74220" w:rsidRDefault="00E74220" w:rsidP="00DA1C88">
      <w:pPr>
        <w:pStyle w:val="Kd"/>
      </w:pPr>
      <w:r>
        <w:tab/>
      </w:r>
      <w:r>
        <w:tab/>
        <w:t>POSKey = Guid.Parse(configuration[</w:t>
      </w:r>
      <w:r>
        <w:rPr>
          <w:color w:val="A31515"/>
          <w14:textFill>
            <w14:solidFill>
              <w14:srgbClr w14:val="A31515">
                <w14:lumMod w14:val="75000"/>
              </w14:srgbClr>
            </w14:solidFill>
          </w14:textFill>
        </w:rPr>
        <w:t>"Barion:POS"</w:t>
      </w:r>
      <w:r>
        <w:t>]),</w:t>
      </w:r>
    </w:p>
    <w:p w14:paraId="667AE0B0" w14:textId="48827B9A" w:rsidR="00E74220" w:rsidRDefault="00E74220" w:rsidP="00DA1C88">
      <w:pPr>
        <w:pStyle w:val="Kd"/>
      </w:pPr>
      <w:r>
        <w:tab/>
      </w:r>
      <w:r>
        <w:tab/>
        <w:t>Payee = configuration[</w:t>
      </w:r>
      <w:r>
        <w:rPr>
          <w:color w:val="A31515"/>
          <w14:textFill>
            <w14:solidFill>
              <w14:srgbClr w14:val="A31515">
                <w14:lumMod w14:val="75000"/>
              </w14:srgbClr>
            </w14:solidFill>
          </w14:textFill>
        </w:rPr>
        <w:t>"Barion:PayeeEmail"</w:t>
      </w:r>
      <w:r>
        <w:t>],</w:t>
      </w:r>
    </w:p>
    <w:p w14:paraId="130ABA99" w14:textId="6AD6AB9C" w:rsidR="00E74220" w:rsidRDefault="00E74220" w:rsidP="00DA1C88">
      <w:pPr>
        <w:pStyle w:val="Kd"/>
      </w:pPr>
      <w:r>
        <w:tab/>
        <w:t>};</w:t>
      </w:r>
    </w:p>
    <w:p w14:paraId="1DA54053" w14:textId="77777777" w:rsidR="00E74220" w:rsidRDefault="00E74220" w:rsidP="00DA1C88">
      <w:pPr>
        <w:pStyle w:val="Kd"/>
      </w:pPr>
    </w:p>
    <w:p w14:paraId="67A1613A" w14:textId="572B7FB9" w:rsidR="00E74220" w:rsidRDefault="00E74220" w:rsidP="00DA1C88">
      <w:pPr>
        <w:pStyle w:val="Kd"/>
      </w:pPr>
      <w:r>
        <w:t>services.AddSingleton(barionSettings);</w:t>
      </w:r>
    </w:p>
    <w:p w14:paraId="351BED4D" w14:textId="3ACFB333" w:rsidR="00E74220" w:rsidRDefault="00E74220" w:rsidP="00DA1C88">
      <w:pPr>
        <w:pStyle w:val="Kd"/>
      </w:pPr>
      <w:r>
        <w:t>services.AddTransient&lt;BarionClient&gt;();</w:t>
      </w:r>
    </w:p>
    <w:p w14:paraId="116E6117" w14:textId="4D1A80F2" w:rsidR="00E74220" w:rsidRDefault="00E74220" w:rsidP="00DA1C88">
      <w:pPr>
        <w:pStyle w:val="Kd"/>
        <w:rPr>
          <w:noProof w:val="0"/>
          <w:lang w:val="hu-HU"/>
        </w:rPr>
      </w:pPr>
      <w:r>
        <w:t>services.AddHttpClient&lt;BarionClient&gt;();</w:t>
      </w:r>
    </w:p>
    <w:p w14:paraId="4EFB4638" w14:textId="1DC010ED" w:rsidR="003650F6" w:rsidRDefault="003650F6" w:rsidP="003650F6">
      <w:pPr>
        <w:pStyle w:val="Heading4"/>
      </w:pPr>
      <w:bookmarkStart w:id="505" w:name="_Ref86153151"/>
      <w:r>
        <w:t>Az SPA hozzáadása</w:t>
      </w:r>
      <w:bookmarkEnd w:id="505"/>
    </w:p>
    <w:p w14:paraId="0C6BE38F" w14:textId="7259A14E" w:rsidR="006E7E63" w:rsidRDefault="006E7E63" w:rsidP="003650F6">
      <w:r>
        <w:t xml:space="preserve">Az előzőekben már bemutattam az SPA beállításához szükséges konfigurációs sorokat, ám ebben a fejezetben kifejtem, hogy mi szükséges még ahhoz, hogy egy React keretrendszer használatával készült </w:t>
      </w:r>
      <w:proofErr w:type="spellStart"/>
      <w:r>
        <w:t>forntendet</w:t>
      </w:r>
      <w:proofErr w:type="spellEnd"/>
      <w:r>
        <w:t xml:space="preserve"> a backendünk szolgáltassa a kliensek felé. A Visual Studio alapértelmezetten a </w:t>
      </w:r>
      <w:r w:rsidRPr="00353D9B">
        <w:rPr>
          <w:rStyle w:val="Emphasis"/>
        </w:rPr>
        <w:t>’www’</w:t>
      </w:r>
      <w:r>
        <w:t xml:space="preserve"> mappát generálja a frontend fájlok tárolására, az előző fejezetben bemutatott konfiguráció szükséges, hogy megváltoztassuk a használt mappát (a mi esetünkben ez a „</w:t>
      </w:r>
      <w:r w:rsidRPr="00876463">
        <w:rPr>
          <w:rStyle w:val="Emphasis"/>
        </w:rPr>
        <w:t>ClientApp</w:t>
      </w:r>
      <w:r>
        <w:t xml:space="preserve">” mappa). A kiválasztott mappába dolgozhatunk a React alkalmazásunkkal, ebbe fog megjelenni a frontend összes fájlja. Ahhoz, hogy a frontend alkalmazásunk is megfelelően frissüljön, forduljon és fusson, </w:t>
      </w:r>
      <w:r w:rsidR="00B37DFD">
        <w:t>be kell illesztenünk</w:t>
      </w:r>
      <w:r>
        <w:t xml:space="preserve"> a projekt fordítási folyamatába néhány parancso</w:t>
      </w:r>
      <w:r w:rsidR="00B37DFD">
        <w:t xml:space="preserve">t, melyeket a </w:t>
      </w:r>
      <w:r w:rsidR="00B37DFD" w:rsidRPr="00353D9B">
        <w:rPr>
          <w:rStyle w:val="Emphasis"/>
        </w:rPr>
        <w:t>.csproj</w:t>
      </w:r>
      <w:r w:rsidR="00B37DFD">
        <w:t xml:space="preserve"> kiterjesztésű fájlba írhatunk</w:t>
      </w:r>
      <w:r>
        <w:t>.</w:t>
      </w:r>
    </w:p>
    <w:p w14:paraId="6322D855" w14:textId="77777777" w:rsidR="00B37DFD" w:rsidRDefault="00B37DFD" w:rsidP="00B37DFD">
      <w:pPr>
        <w:pStyle w:val="Kp"/>
      </w:pPr>
      <w:r>
        <w:rPr>
          <w:noProof/>
        </w:rPr>
        <w:lastRenderedPageBreak/>
        <w:drawing>
          <wp:inline distT="0" distB="0" distL="0" distR="0" wp14:anchorId="7514F544" wp14:editId="21C1D182">
            <wp:extent cx="5400040" cy="852170"/>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0"/>
                    <a:stretch>
                      <a:fillRect/>
                    </a:stretch>
                  </pic:blipFill>
                  <pic:spPr>
                    <a:xfrm>
                      <a:off x="0" y="0"/>
                      <a:ext cx="5400040" cy="852170"/>
                    </a:xfrm>
                    <a:prstGeom prst="rect">
                      <a:avLst/>
                    </a:prstGeom>
                  </pic:spPr>
                </pic:pic>
              </a:graphicData>
            </a:graphic>
          </wp:inline>
        </w:drawing>
      </w:r>
    </w:p>
    <w:bookmarkStart w:id="506" w:name="_Ref86155736"/>
    <w:bookmarkStart w:id="507" w:name="_Ref86155721"/>
    <w:p w14:paraId="738E1E06" w14:textId="188BF7D5" w:rsidR="00B37DFD" w:rsidRDefault="005076B8" w:rsidP="00B37DFD">
      <w:pPr>
        <w:pStyle w:val="Caption"/>
      </w:pPr>
      <w:ins w:id="508" w:author="Szalkai Krisztián Farkas" w:date="2021-12-10T19:42:00Z">
        <w:r>
          <w:fldChar w:fldCharType="begin"/>
        </w:r>
        <w:r>
          <w:instrText xml:space="preserve"> STYLEREF 3 \s </w:instrText>
        </w:r>
      </w:ins>
      <w:r>
        <w:fldChar w:fldCharType="separate"/>
      </w:r>
      <w:r w:rsidR="00A427C2">
        <w:rPr>
          <w:noProof/>
        </w:rPr>
        <w:t>4.1.3</w:t>
      </w:r>
      <w:ins w:id="509" w:author="Szalkai Krisztián Farkas" w:date="2021-12-10T19:42:00Z">
        <w:r>
          <w:fldChar w:fldCharType="end"/>
        </w:r>
        <w:r>
          <w:noBreakHyphen/>
        </w:r>
        <w:r>
          <w:fldChar w:fldCharType="begin"/>
        </w:r>
        <w:r>
          <w:instrText xml:space="preserve"> SEQ ábra \* ARABIC \s 3 </w:instrText>
        </w:r>
      </w:ins>
      <w:r>
        <w:fldChar w:fldCharType="separate"/>
      </w:r>
      <w:ins w:id="510" w:author="Szalkai Krisztián Farkas" w:date="2021-12-14T14:51:00Z">
        <w:r w:rsidR="00A427C2">
          <w:rPr>
            <w:noProof/>
          </w:rPr>
          <w:t>1</w:t>
        </w:r>
      </w:ins>
      <w:ins w:id="511" w:author="Szalkai Krisztián Farkas" w:date="2021-12-10T19:42:00Z">
        <w:r>
          <w:fldChar w:fldCharType="end"/>
        </w:r>
      </w:ins>
      <w:del w:id="512"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4.1.3</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bookmarkEnd w:id="506"/>
      <w:r w:rsidR="00B37DFD">
        <w:t xml:space="preserve"> forrásfájlok kivétele a telepítésből</w:t>
      </w:r>
      <w:bookmarkEnd w:id="507"/>
    </w:p>
    <w:p w14:paraId="489606FB" w14:textId="1E0F1336" w:rsidR="00B37DFD" w:rsidRDefault="00B37DFD" w:rsidP="00B37DFD">
      <w:r>
        <w:t xml:space="preserve">Először is – ugyan nem kötelező, de sokat tömörít a projektünk méretén – ki kell vennünk a forrásfájlokat a telepítés útvonalából a </w:t>
      </w:r>
      <w:r>
        <w:fldChar w:fldCharType="begin"/>
      </w:r>
      <w:r>
        <w:instrText xml:space="preserve"> REF _Ref86155736 \h </w:instrText>
      </w:r>
      <w:r>
        <w:fldChar w:fldCharType="separate"/>
      </w:r>
      <w:r w:rsidR="00A427C2">
        <w:rPr>
          <w:noProof/>
        </w:rPr>
        <w:t>4.1.3</w:t>
      </w:r>
      <w:r w:rsidR="00A427C2">
        <w:noBreakHyphen/>
      </w:r>
      <w:r w:rsidR="00A427C2">
        <w:rPr>
          <w:noProof/>
        </w:rPr>
        <w:t>1</w:t>
      </w:r>
      <w:r>
        <w:fldChar w:fldCharType="end"/>
      </w:r>
      <w:r>
        <w:t xml:space="preserve"> ábrán látható paranccsal. Következő lépésként </w:t>
      </w:r>
      <w:r w:rsidR="00AE109B">
        <w:t xml:space="preserve">meg kell bizonyosodnunk róla, hogy a célzott rendszer rendelkezik Node.js alkalmazással és a </w:t>
      </w:r>
      <w:r w:rsidR="00AE109B" w:rsidRPr="00353D9B">
        <w:rPr>
          <w:rStyle w:val="Emphasis"/>
        </w:rPr>
        <w:t>node_modules</w:t>
      </w:r>
      <w:r w:rsidR="00AE109B">
        <w:t xml:space="preserve"> nevű a frontend dependenciákat tartalmazó mappa telepítésre került (</w:t>
      </w:r>
      <w:r w:rsidR="00AE109B">
        <w:fldChar w:fldCharType="begin"/>
      </w:r>
      <w:r w:rsidR="00AE109B">
        <w:instrText xml:space="preserve"> REF _Ref86156044 \h </w:instrText>
      </w:r>
      <w:r w:rsidR="00AE109B">
        <w:fldChar w:fldCharType="separate"/>
      </w:r>
      <w:r w:rsidR="00A427C2">
        <w:rPr>
          <w:noProof/>
        </w:rPr>
        <w:t>4.1.3</w:t>
      </w:r>
      <w:r w:rsidR="00A427C2">
        <w:noBreakHyphen/>
      </w:r>
      <w:r w:rsidR="00A427C2">
        <w:rPr>
          <w:noProof/>
        </w:rPr>
        <w:t>2</w:t>
      </w:r>
      <w:r w:rsidR="00AE109B">
        <w:fldChar w:fldCharType="end"/>
      </w:r>
      <w:r w:rsidR="00AE109B">
        <w:t xml:space="preserve"> ábra).</w:t>
      </w:r>
    </w:p>
    <w:p w14:paraId="0817019E" w14:textId="77777777" w:rsidR="00AE109B" w:rsidRDefault="00AE109B" w:rsidP="00AE109B">
      <w:pPr>
        <w:pStyle w:val="Kp"/>
      </w:pPr>
      <w:r>
        <w:rPr>
          <w:noProof/>
        </w:rPr>
        <w:drawing>
          <wp:inline distT="0" distB="0" distL="0" distR="0" wp14:anchorId="009CA73C" wp14:editId="5E578435">
            <wp:extent cx="5400040" cy="231267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1"/>
                    <a:stretch>
                      <a:fillRect/>
                    </a:stretch>
                  </pic:blipFill>
                  <pic:spPr>
                    <a:xfrm>
                      <a:off x="0" y="0"/>
                      <a:ext cx="5400040" cy="2312670"/>
                    </a:xfrm>
                    <a:prstGeom prst="rect">
                      <a:avLst/>
                    </a:prstGeom>
                  </pic:spPr>
                </pic:pic>
              </a:graphicData>
            </a:graphic>
          </wp:inline>
        </w:drawing>
      </w:r>
    </w:p>
    <w:bookmarkStart w:id="513" w:name="_Ref86156044"/>
    <w:p w14:paraId="0DAD71C9" w14:textId="7C89E071" w:rsidR="00AE109B" w:rsidRDefault="005076B8" w:rsidP="00AE109B">
      <w:pPr>
        <w:pStyle w:val="Caption"/>
      </w:pPr>
      <w:ins w:id="514" w:author="Szalkai Krisztián Farkas" w:date="2021-12-10T19:42:00Z">
        <w:r>
          <w:fldChar w:fldCharType="begin"/>
        </w:r>
        <w:r>
          <w:instrText xml:space="preserve"> STYLEREF 3 \s </w:instrText>
        </w:r>
      </w:ins>
      <w:r>
        <w:fldChar w:fldCharType="separate"/>
      </w:r>
      <w:r w:rsidR="00A427C2">
        <w:rPr>
          <w:noProof/>
        </w:rPr>
        <w:t>4.1.3</w:t>
      </w:r>
      <w:ins w:id="515" w:author="Szalkai Krisztián Farkas" w:date="2021-12-10T19:42:00Z">
        <w:r>
          <w:fldChar w:fldCharType="end"/>
        </w:r>
        <w:r>
          <w:noBreakHyphen/>
        </w:r>
        <w:r>
          <w:fldChar w:fldCharType="begin"/>
        </w:r>
        <w:r>
          <w:instrText xml:space="preserve"> SEQ ábra \* ARABIC \s 3 </w:instrText>
        </w:r>
      </w:ins>
      <w:r>
        <w:fldChar w:fldCharType="separate"/>
      </w:r>
      <w:ins w:id="516" w:author="Szalkai Krisztián Farkas" w:date="2021-12-14T14:51:00Z">
        <w:r w:rsidR="00A427C2">
          <w:rPr>
            <w:noProof/>
          </w:rPr>
          <w:t>2</w:t>
        </w:r>
      </w:ins>
      <w:ins w:id="517" w:author="Szalkai Krisztián Farkas" w:date="2021-12-10T19:42:00Z">
        <w:r>
          <w:fldChar w:fldCharType="end"/>
        </w:r>
      </w:ins>
      <w:del w:id="518"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4.1.3</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2</w:delText>
        </w:r>
        <w:r w:rsidR="00234A06" w:rsidDel="005076B8">
          <w:rPr>
            <w:noProof/>
          </w:rPr>
          <w:fldChar w:fldCharType="end"/>
        </w:r>
      </w:del>
      <w:bookmarkEnd w:id="513"/>
      <w:r w:rsidR="00AE109B">
        <w:t xml:space="preserve"> Node.js ellenőrzése</w:t>
      </w:r>
    </w:p>
    <w:p w14:paraId="2F9ABA6D" w14:textId="46A83441" w:rsidR="00AE109B" w:rsidRDefault="00AE109B" w:rsidP="00AE109B">
      <w:r>
        <w:t xml:space="preserve">Utolsó feladatunk, hogy a telepítés során a friss fájlokat melyeket a frontend fordítása során generáltunk, belevegyük a telepített csomagba, ezt a </w:t>
      </w:r>
      <w:r>
        <w:fldChar w:fldCharType="begin"/>
      </w:r>
      <w:r>
        <w:instrText xml:space="preserve"> REF _Ref86156204 \h </w:instrText>
      </w:r>
      <w:r>
        <w:fldChar w:fldCharType="separate"/>
      </w:r>
      <w:r w:rsidR="00A427C2">
        <w:rPr>
          <w:noProof/>
        </w:rPr>
        <w:t>4.1.3</w:t>
      </w:r>
      <w:r w:rsidR="00A427C2">
        <w:noBreakHyphen/>
      </w:r>
      <w:r w:rsidR="00A427C2">
        <w:rPr>
          <w:noProof/>
        </w:rPr>
        <w:t>3</w:t>
      </w:r>
      <w:r>
        <w:fldChar w:fldCharType="end"/>
      </w:r>
      <w:r>
        <w:t xml:space="preserve"> ábrán látható módon tehetjük meg.</w:t>
      </w:r>
    </w:p>
    <w:p w14:paraId="7B915E58" w14:textId="77777777" w:rsidR="00AE109B" w:rsidRDefault="00AE109B" w:rsidP="00AE109B">
      <w:pPr>
        <w:pStyle w:val="Kp"/>
      </w:pPr>
      <w:r>
        <w:rPr>
          <w:noProof/>
        </w:rPr>
        <w:drawing>
          <wp:inline distT="0" distB="0" distL="0" distR="0" wp14:anchorId="1FCEEE6B" wp14:editId="3DEBD4FB">
            <wp:extent cx="5400040" cy="182943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5400040" cy="1829435"/>
                    </a:xfrm>
                    <a:prstGeom prst="rect">
                      <a:avLst/>
                    </a:prstGeom>
                  </pic:spPr>
                </pic:pic>
              </a:graphicData>
            </a:graphic>
          </wp:inline>
        </w:drawing>
      </w:r>
    </w:p>
    <w:bookmarkStart w:id="519" w:name="_Ref86156204"/>
    <w:p w14:paraId="06D06098" w14:textId="0955BA93" w:rsidR="00AE109B" w:rsidRDefault="005076B8" w:rsidP="00AE109B">
      <w:pPr>
        <w:pStyle w:val="Caption"/>
      </w:pPr>
      <w:ins w:id="520" w:author="Szalkai Krisztián Farkas" w:date="2021-12-10T19:42:00Z">
        <w:r>
          <w:fldChar w:fldCharType="begin"/>
        </w:r>
        <w:r>
          <w:instrText xml:space="preserve"> STYLEREF 3 \s </w:instrText>
        </w:r>
      </w:ins>
      <w:r>
        <w:fldChar w:fldCharType="separate"/>
      </w:r>
      <w:r w:rsidR="00A427C2">
        <w:rPr>
          <w:noProof/>
        </w:rPr>
        <w:t>4.1.3</w:t>
      </w:r>
      <w:ins w:id="521" w:author="Szalkai Krisztián Farkas" w:date="2021-12-10T19:42:00Z">
        <w:r>
          <w:fldChar w:fldCharType="end"/>
        </w:r>
        <w:r>
          <w:noBreakHyphen/>
        </w:r>
        <w:r>
          <w:fldChar w:fldCharType="begin"/>
        </w:r>
        <w:r>
          <w:instrText xml:space="preserve"> SEQ ábra \* ARABIC \s 3 </w:instrText>
        </w:r>
      </w:ins>
      <w:r>
        <w:fldChar w:fldCharType="separate"/>
      </w:r>
      <w:ins w:id="522" w:author="Szalkai Krisztián Farkas" w:date="2021-12-14T14:51:00Z">
        <w:r w:rsidR="00A427C2">
          <w:rPr>
            <w:noProof/>
          </w:rPr>
          <w:t>3</w:t>
        </w:r>
      </w:ins>
      <w:ins w:id="523" w:author="Szalkai Krisztián Farkas" w:date="2021-12-10T19:42:00Z">
        <w:r>
          <w:fldChar w:fldCharType="end"/>
        </w:r>
      </w:ins>
      <w:del w:id="524"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4.1.3</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3</w:delText>
        </w:r>
        <w:r w:rsidR="00234A06" w:rsidDel="005076B8">
          <w:rPr>
            <w:noProof/>
          </w:rPr>
          <w:fldChar w:fldCharType="end"/>
        </w:r>
      </w:del>
      <w:bookmarkEnd w:id="519"/>
      <w:r w:rsidR="00AE109B">
        <w:t xml:space="preserve"> A generált fájlok csomaghoz tétele</w:t>
      </w:r>
    </w:p>
    <w:p w14:paraId="6152947C" w14:textId="23B18E8C" w:rsidR="00AE109B" w:rsidRDefault="00AE109B" w:rsidP="00AE109B">
      <w:r>
        <w:lastRenderedPageBreak/>
        <w:t xml:space="preserve">A fent említett lépések mellett még egy parancsot be kellett építenem a folyamatba, mivel a frontend különböző módokon – SPA-ként és React keretrendszerben Visual Studio Code használatával – fordítottam, a </w:t>
      </w:r>
      <w:r w:rsidRPr="00353D9B">
        <w:rPr>
          <w:rStyle w:val="Emphasis"/>
        </w:rPr>
        <w:t>’tsconfig.json’</w:t>
      </w:r>
      <w:r>
        <w:t xml:space="preserve"> fájl automatikus generálása hibára futott, így minden build előtt törölni kellett azt, az alábbi ábrán látható paranccsal.</w:t>
      </w:r>
    </w:p>
    <w:p w14:paraId="438B720F" w14:textId="2EA2D22C" w:rsidR="00AE109B" w:rsidRDefault="00AE109B" w:rsidP="00AE109B">
      <w:pPr>
        <w:pStyle w:val="Kp"/>
      </w:pPr>
      <w:r w:rsidRPr="00AE109B">
        <w:rPr>
          <w:noProof/>
        </w:rPr>
        <w:drawing>
          <wp:inline distT="0" distB="0" distL="0" distR="0" wp14:anchorId="2053B1CF" wp14:editId="45D9231F">
            <wp:extent cx="5400040" cy="93218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5400040" cy="932180"/>
                    </a:xfrm>
                    <a:prstGeom prst="rect">
                      <a:avLst/>
                    </a:prstGeom>
                  </pic:spPr>
                </pic:pic>
              </a:graphicData>
            </a:graphic>
          </wp:inline>
        </w:drawing>
      </w:r>
      <w:r w:rsidRPr="00AE109B">
        <w:t xml:space="preserve"> </w:t>
      </w:r>
    </w:p>
    <w:p w14:paraId="4CC386DB" w14:textId="6E55E385" w:rsidR="00AE109B" w:rsidRDefault="005076B8" w:rsidP="00AE109B">
      <w:pPr>
        <w:pStyle w:val="Caption"/>
      </w:pPr>
      <w:ins w:id="525" w:author="Szalkai Krisztián Farkas" w:date="2021-12-10T19:42:00Z">
        <w:r>
          <w:fldChar w:fldCharType="begin"/>
        </w:r>
        <w:r>
          <w:instrText xml:space="preserve"> STYLEREF 3 \s </w:instrText>
        </w:r>
      </w:ins>
      <w:r>
        <w:fldChar w:fldCharType="separate"/>
      </w:r>
      <w:r w:rsidR="00A427C2">
        <w:rPr>
          <w:noProof/>
        </w:rPr>
        <w:t>4.1.3</w:t>
      </w:r>
      <w:ins w:id="526" w:author="Szalkai Krisztián Farkas" w:date="2021-12-10T19:42:00Z">
        <w:r>
          <w:fldChar w:fldCharType="end"/>
        </w:r>
        <w:r>
          <w:noBreakHyphen/>
        </w:r>
        <w:r>
          <w:fldChar w:fldCharType="begin"/>
        </w:r>
        <w:r>
          <w:instrText xml:space="preserve"> SEQ ábra \* ARABIC \s 3 </w:instrText>
        </w:r>
      </w:ins>
      <w:r>
        <w:fldChar w:fldCharType="separate"/>
      </w:r>
      <w:ins w:id="527" w:author="Szalkai Krisztián Farkas" w:date="2021-12-14T14:51:00Z">
        <w:r w:rsidR="00A427C2">
          <w:rPr>
            <w:noProof/>
          </w:rPr>
          <w:t>4</w:t>
        </w:r>
      </w:ins>
      <w:ins w:id="528" w:author="Szalkai Krisztián Farkas" w:date="2021-12-10T19:42:00Z">
        <w:r>
          <w:fldChar w:fldCharType="end"/>
        </w:r>
      </w:ins>
      <w:del w:id="529"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4.1.3</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4</w:delText>
        </w:r>
        <w:r w:rsidR="00234A06" w:rsidDel="005076B8">
          <w:rPr>
            <w:noProof/>
          </w:rPr>
          <w:fldChar w:fldCharType="end"/>
        </w:r>
      </w:del>
      <w:r w:rsidR="00AE109B">
        <w:t xml:space="preserve"> A </w:t>
      </w:r>
      <w:proofErr w:type="spellStart"/>
      <w:r w:rsidR="00AE109B">
        <w:t>tsconfig</w:t>
      </w:r>
      <w:proofErr w:type="spellEnd"/>
      <w:r w:rsidR="00AE109B">
        <w:t xml:space="preserve"> fájl törlése build előtt</w:t>
      </w:r>
    </w:p>
    <w:p w14:paraId="25C5D7A3" w14:textId="1AE4EEDD" w:rsidR="00AE109B" w:rsidRDefault="007E3497" w:rsidP="00AE109B">
      <w:r>
        <w:t xml:space="preserve">A </w:t>
      </w:r>
      <w:r w:rsidRPr="00876463">
        <w:rPr>
          <w:rStyle w:val="Emphasis"/>
        </w:rPr>
        <w:t>BeforeTargets</w:t>
      </w:r>
      <w:r>
        <w:t xml:space="preserve"> property megadja, hogy a fordítási folyamat mely szakasza előtt futtassuk az adott szakaszt, az </w:t>
      </w:r>
      <w:r w:rsidRPr="00876463">
        <w:rPr>
          <w:rStyle w:val="Emphasis"/>
        </w:rPr>
        <w:t>Exec</w:t>
      </w:r>
      <w:r w:rsidR="00240DCD">
        <w:t xml:space="preserve"> tag</w:t>
      </w:r>
      <w:r>
        <w:t xml:space="preserve"> </w:t>
      </w:r>
      <w:r w:rsidRPr="00876463">
        <w:rPr>
          <w:rStyle w:val="Emphasis"/>
        </w:rPr>
        <w:t>Command</w:t>
      </w:r>
      <w:r>
        <w:t xml:space="preserve"> property-je pedig lefuttat egy szabadon definiálható parancsot, ebben az esetben törli az </w:t>
      </w:r>
      <w:r w:rsidRPr="00876463">
        <w:rPr>
          <w:rStyle w:val="Emphasis"/>
        </w:rPr>
        <w:t>SpaRoot</w:t>
      </w:r>
      <w:r>
        <w:t xml:space="preserve"> változó által meghatározott mappában lévő </w:t>
      </w:r>
      <w:r w:rsidRPr="00353D9B">
        <w:rPr>
          <w:rStyle w:val="Emphasis"/>
        </w:rPr>
        <w:t>’</w:t>
      </w:r>
      <w:r w:rsidR="00876463" w:rsidRPr="00353D9B">
        <w:rPr>
          <w:rStyle w:val="Emphasis"/>
        </w:rPr>
        <w:t>tsconfig.json</w:t>
      </w:r>
      <w:r w:rsidRPr="00353D9B">
        <w:rPr>
          <w:rStyle w:val="Emphasis"/>
        </w:rPr>
        <w:t>’</w:t>
      </w:r>
      <w:r>
        <w:t xml:space="preserve"> fájlt.</w:t>
      </w:r>
    </w:p>
    <w:p w14:paraId="2C28B59A" w14:textId="1B61738C" w:rsidR="00240DCD" w:rsidRDefault="00240DCD" w:rsidP="00240DCD">
      <w:pPr>
        <w:pStyle w:val="Heading4"/>
      </w:pPr>
      <w:r>
        <w:t>Controllerek</w:t>
      </w:r>
    </w:p>
    <w:p w14:paraId="049A8D3E" w14:textId="3FA207B5" w:rsidR="00240DCD" w:rsidRPr="007C7077" w:rsidRDefault="00DE3404" w:rsidP="00782964">
      <w:r w:rsidRPr="00995C39">
        <w:t xml:space="preserve">A kliensektől érkező kérések az előző </w:t>
      </w:r>
      <w:r w:rsidRPr="00995C39">
        <w:fldChar w:fldCharType="begin"/>
      </w:r>
      <w:r w:rsidRPr="00995C39">
        <w:instrText xml:space="preserve"> REF _Ref86153151 \r \h </w:instrText>
      </w:r>
      <w:r w:rsidRPr="00995C39">
        <w:fldChar w:fldCharType="separate"/>
      </w:r>
      <w:r w:rsidR="00A427C2">
        <w:t>4.1.3.1</w:t>
      </w:r>
      <w:r w:rsidRPr="00995C39">
        <w:fldChar w:fldCharType="end"/>
      </w:r>
      <w:r w:rsidRPr="00995C39">
        <w:t xml:space="preserve"> és </w:t>
      </w:r>
      <w:r w:rsidRPr="00995C39">
        <w:fldChar w:fldCharType="begin"/>
      </w:r>
      <w:r w:rsidRPr="00995C39">
        <w:instrText xml:space="preserve"> REF _Ref86942238 \r \h </w:instrText>
      </w:r>
      <w:r w:rsidRPr="00995C39">
        <w:fldChar w:fldCharType="separate"/>
      </w:r>
      <w:r w:rsidR="00A427C2">
        <w:t>4.1.3</w:t>
      </w:r>
      <w:r w:rsidRPr="00995C39">
        <w:fldChar w:fldCharType="end"/>
      </w:r>
      <w:r w:rsidRPr="00995C39">
        <w:t xml:space="preserve"> fejezetekben látható konfigurációk alapján egy kiszolgálási sorba, úgynevezett </w:t>
      </w:r>
      <w:proofErr w:type="spellStart"/>
      <w:r w:rsidRPr="00995C39">
        <w:t>pipeline-ba</w:t>
      </w:r>
      <w:proofErr w:type="spellEnd"/>
      <w:r w:rsidRPr="00995C39">
        <w:t xml:space="preserve"> kerülnek. A különböző feldolgozó egységek a </w:t>
      </w:r>
      <w:r w:rsidRPr="00995C39">
        <w:rPr>
          <w:rStyle w:val="Emphasis"/>
          <w:lang w:val="hu-HU"/>
        </w:rPr>
        <w:t xml:space="preserve">Startup.cs </w:t>
      </w:r>
      <w:r w:rsidRPr="00995C39">
        <w:t xml:space="preserve">kódja alapján meghatározott sorrendben futnak le. </w:t>
      </w:r>
      <w:r w:rsidR="00B0541D" w:rsidRPr="00995C39">
        <w:t xml:space="preserve">A beérkező kérések az URL-ben található útvonal alapján kerülnek kiszolgálásra, a „/api” kezdetű-ek a backend </w:t>
      </w:r>
      <w:proofErr w:type="spellStart"/>
      <w:r w:rsidR="00B0541D" w:rsidRPr="00995C39">
        <w:t>Controllereihez</w:t>
      </w:r>
      <w:proofErr w:type="spellEnd"/>
      <w:r w:rsidR="00B0541D" w:rsidRPr="00995C39">
        <w:t xml:space="preserve"> kerülnek, míg a többi kérést a frontend kísérli meg kiszolgálni. Azok a csomagok, melyek a backendhez érkeznek az URL további részei alapján kerülnek a megfelelő </w:t>
      </w:r>
      <w:r w:rsidR="00995C39" w:rsidRPr="00995C39">
        <w:t>Controllerekhez. A Controller osztályokat az [</w:t>
      </w:r>
      <w:proofErr w:type="spellStart"/>
      <w:r w:rsidR="00995C39" w:rsidRPr="00995C39">
        <w:t>ApiController</w:t>
      </w:r>
      <w:proofErr w:type="spellEnd"/>
      <w:r w:rsidR="00995C39" w:rsidRPr="00995C39">
        <w:t>] és a [Route("api/</w:t>
      </w:r>
      <w:proofErr w:type="spellStart"/>
      <w:r w:rsidR="00995C39" w:rsidRPr="00995C39">
        <w:t>admin</w:t>
      </w:r>
      <w:proofErr w:type="spellEnd"/>
      <w:r w:rsidR="00995C39" w:rsidRPr="00995C39">
        <w:t>")]</w:t>
      </w:r>
      <w:r w:rsidR="00995C39">
        <w:t xml:space="preserve"> </w:t>
      </w:r>
      <w:r w:rsidR="00782964">
        <w:t>annotációkkal hozhatjuk létre. A Route</w:t>
      </w:r>
      <w:ins w:id="530" w:author="Szalkai Krisztián Farkas" w:date="2021-12-10T19:52:00Z">
        <w:r w:rsidR="00E737B7">
          <w:t xml:space="preserve"> </w:t>
        </w:r>
      </w:ins>
      <w:r w:rsidR="00782964">
        <w:t xml:space="preserve">() konstruktorában lévő </w:t>
      </w:r>
      <w:proofErr w:type="spellStart"/>
      <w:r w:rsidR="00782964">
        <w:t>string</w:t>
      </w:r>
      <w:proofErr w:type="spellEnd"/>
      <w:r w:rsidR="00782964">
        <w:t>-ben adhatjuk meg, hogy milyen útvonalon akarjuk elérhetővé tenni az adott osztályt – ebben a példában a kontroller az „</w:t>
      </w:r>
      <w:proofErr w:type="spellStart"/>
      <w:r w:rsidR="00782964">
        <w:t>admin</w:t>
      </w:r>
      <w:proofErr w:type="spellEnd"/>
      <w:r w:rsidR="00782964">
        <w:t xml:space="preserve">” útvonalon lesz elérhető. A Controller osztályokban függvényeket definiálhatunk melyeket a </w:t>
      </w:r>
      <w:r w:rsidR="00782964" w:rsidRPr="00782964">
        <w:t>[HttpPost], [Route("</w:t>
      </w:r>
      <w:proofErr w:type="spellStart"/>
      <w:r w:rsidR="00782964" w:rsidRPr="00782964">
        <w:t>assign</w:t>
      </w:r>
      <w:proofErr w:type="spellEnd"/>
      <w:r w:rsidR="00782964" w:rsidRPr="00782964">
        <w:t xml:space="preserve">")] annotációkkal jelölve </w:t>
      </w:r>
      <w:r w:rsidR="00782964">
        <w:t>hozhatunk létre. Az előbbi a HTTP kérés típusára vonatkozik az utóbbival pedig a Controller utáni útvonalat adhatjuk meg hasonlóan a Controller osztály létrehozásához. Az előzőekben leírt példákban tehát a http(s)://www.baseurl.valami/api/admin/assign POST kérést kiszolgáló függvényt határoztuk meg.</w:t>
      </w:r>
      <w:r w:rsidR="003F3057">
        <w:t xml:space="preserve"> A végpontokhoz ezeken kívül bemenő paramétereket is megadhatunk. A paraméterek</w:t>
      </w:r>
      <w:r w:rsidR="008D1242">
        <w:t xml:space="preserve"> több helyről is érkezhetnek, az alapértelemzett az elérési útvonal további </w:t>
      </w:r>
      <w:r w:rsidR="008D1242">
        <w:lastRenderedPageBreak/>
        <w:t>részéből, például Route(’</w:t>
      </w:r>
      <w:proofErr w:type="spellStart"/>
      <w:r w:rsidR="008D1242">
        <w:t>assign</w:t>
      </w:r>
      <w:proofErr w:type="spellEnd"/>
      <w:r w:rsidR="008D1242">
        <w:t>/{id}’)</w:t>
      </w:r>
      <w:r w:rsidR="007C7077">
        <w:t xml:space="preserve"> </w:t>
      </w:r>
      <w:r w:rsidR="008D1242">
        <w:t xml:space="preserve">meghatározásával egy id nevű paramétert várunk az útvonalból. Ezen kívül még sokszor használjuk a [FromBody] annotációt ekkor azt mondjuk meg a rendszer számára, hogy a paramétert a kérés Body részéből olvassuk ki, ebben az esetben valamilyen sorosított formátumot használunk például JSON-t. </w:t>
      </w:r>
      <w:r w:rsidR="007C7077">
        <w:t xml:space="preserve">A Controller osztályokat úgy érdemes megválasztani, hogy a karbantarthatóság, átláthatóság és az URL struktúra logikus felépítése érdekében a </w:t>
      </w:r>
      <w:r w:rsidR="007C7077" w:rsidRPr="007C7077">
        <w:t>logikailag/ a működés szempontjából összetartozó funkcionalitásokat blokkokra bontjuk. Az én alkalmazásomban hat Controller osztályt hoztam létre.</w:t>
      </w:r>
    </w:p>
    <w:p w14:paraId="7EE2C0F1" w14:textId="077D65FE" w:rsidR="007C7077" w:rsidRPr="007C7077" w:rsidRDefault="007C7077" w:rsidP="007C7077">
      <w:pPr>
        <w:ind w:firstLine="0"/>
      </w:pPr>
      <w:r w:rsidRPr="007C7077">
        <w:rPr>
          <w:rStyle w:val="Emphasis"/>
          <w:b/>
          <w:bCs/>
          <w:lang w:val="hu-HU"/>
        </w:rPr>
        <w:t>AdminController:</w:t>
      </w:r>
    </w:p>
    <w:p w14:paraId="0FA37955" w14:textId="441C0C39" w:rsidR="00B97556" w:rsidRDefault="007C7077" w:rsidP="00B97556">
      <w:r w:rsidRPr="00D95BF2">
        <w:t xml:space="preserve">Ide kerültek </w:t>
      </w:r>
      <w:r w:rsidR="003F3057" w:rsidRPr="00D95BF2">
        <w:t>a kizárólag adminisztrátorok által használható funkciók, az elérési útvonala „/</w:t>
      </w:r>
      <w:proofErr w:type="spellStart"/>
      <w:r w:rsidR="003F3057" w:rsidRPr="00D95BF2">
        <w:t>admin</w:t>
      </w:r>
      <w:proofErr w:type="spellEnd"/>
      <w:r w:rsidR="003F3057" w:rsidRPr="00D95BF2">
        <w:t>”. Két függvényt határozatam meg:</w:t>
      </w:r>
      <w:r w:rsidR="008D1242" w:rsidRPr="00D95BF2">
        <w:t xml:space="preserve"> </w:t>
      </w:r>
      <w:r w:rsidR="003F3057" w:rsidRPr="00D95BF2">
        <w:t>Az „</w:t>
      </w:r>
      <w:proofErr w:type="spellStart"/>
      <w:r w:rsidR="003F3057" w:rsidRPr="00D95BF2">
        <w:t>assign</w:t>
      </w:r>
      <w:proofErr w:type="spellEnd"/>
      <w:r w:rsidR="003F3057" w:rsidRPr="00D95BF2">
        <w:t>” útvonalon elérhető funkció meghívásával rendelhet az</w:t>
      </w:r>
      <w:r w:rsidR="003F3057" w:rsidRPr="00D95BF2">
        <w:rPr>
          <w:rStyle w:val="StyleUnderline"/>
        </w:rPr>
        <w:t xml:space="preserve"> </w:t>
      </w:r>
      <w:r w:rsidR="003F3057" w:rsidRPr="00D95BF2">
        <w:t>adminisztrátor a beérkezett rendelésekhez dolgozót</w:t>
      </w:r>
      <w:r w:rsidR="008D1242" w:rsidRPr="00D95BF2">
        <w:t>,</w:t>
      </w:r>
      <w:r w:rsidR="003F3057" w:rsidRPr="00D95BF2">
        <w:t xml:space="preserve"> </w:t>
      </w:r>
      <w:r w:rsidR="008D1242" w:rsidRPr="00D95BF2">
        <w:t>a „</w:t>
      </w:r>
      <w:proofErr w:type="spellStart"/>
      <w:r w:rsidR="008D1242" w:rsidRPr="00D95BF2">
        <w:t>workers</w:t>
      </w:r>
      <w:proofErr w:type="spellEnd"/>
      <w:r w:rsidR="008D1242" w:rsidRPr="00D95BF2">
        <w:t>” végpont pedig kilistázza a dolgozókat.</w:t>
      </w:r>
    </w:p>
    <w:p w14:paraId="030DB0F7" w14:textId="45EEF1D6" w:rsidR="00B97556" w:rsidRPr="00B97556" w:rsidRDefault="00B97556" w:rsidP="00160F24">
      <w:pPr>
        <w:ind w:firstLine="0"/>
        <w:rPr>
          <w:b/>
          <w:bCs/>
          <w:i/>
          <w:iCs/>
        </w:rPr>
      </w:pPr>
      <w:proofErr w:type="spellStart"/>
      <w:r w:rsidRPr="00B97556">
        <w:rPr>
          <w:b/>
          <w:bCs/>
          <w:i/>
          <w:iCs/>
        </w:rPr>
        <w:t>PaymentController</w:t>
      </w:r>
      <w:proofErr w:type="spellEnd"/>
      <w:r w:rsidRPr="00B97556">
        <w:rPr>
          <w:b/>
          <w:bCs/>
          <w:i/>
          <w:iCs/>
        </w:rPr>
        <w:t>:</w:t>
      </w:r>
    </w:p>
    <w:p w14:paraId="7AC0664C" w14:textId="7284D64D" w:rsidR="00B97556" w:rsidRDefault="00B97556" w:rsidP="00B97556">
      <w:r w:rsidRPr="00B97556">
        <w:t>A „/</w:t>
      </w:r>
      <w:proofErr w:type="spellStart"/>
      <w:r w:rsidRPr="00B97556">
        <w:t>payment</w:t>
      </w:r>
      <w:proofErr w:type="spellEnd"/>
      <w:r w:rsidRPr="00B97556">
        <w:t xml:space="preserve">” URL alatt </w:t>
      </w:r>
      <w:r>
        <w:t xml:space="preserve">találhatóak a fizetéssel kapcsolatos </w:t>
      </w:r>
      <w:r w:rsidR="00160F24">
        <w:t>funkciók. Jelenleg két függvényt tartalmaz, a „{</w:t>
      </w:r>
      <w:proofErr w:type="spellStart"/>
      <w:r w:rsidR="00160F24">
        <w:t>reservationId</w:t>
      </w:r>
      <w:proofErr w:type="spellEnd"/>
      <w:r w:rsidR="00160F24">
        <w:t>}/barion” és a „</w:t>
      </w:r>
      <w:proofErr w:type="spellStart"/>
      <w:r w:rsidR="00160F24">
        <w:t>barionCallback</w:t>
      </w:r>
      <w:proofErr w:type="spellEnd"/>
      <w:r w:rsidR="00160F24">
        <w:t>” a Barion működéséről az üzleti logikai réteg kifejtésénél fogok beszélni. Ebbe a Controllerbe kerülhetnek a későbbiekben beépíthető további fizetési lehetőségek végpontjai.</w:t>
      </w:r>
    </w:p>
    <w:p w14:paraId="6D1E36DE" w14:textId="5A0CA87F" w:rsidR="00160F24" w:rsidRDefault="00160F24" w:rsidP="00160F24">
      <w:pPr>
        <w:ind w:firstLine="0"/>
        <w:rPr>
          <w:b/>
          <w:bCs/>
          <w:i/>
          <w:iCs/>
        </w:rPr>
      </w:pPr>
      <w:proofErr w:type="spellStart"/>
      <w:r>
        <w:rPr>
          <w:b/>
          <w:bCs/>
          <w:i/>
          <w:iCs/>
        </w:rPr>
        <w:t>PreferenceController</w:t>
      </w:r>
      <w:proofErr w:type="spellEnd"/>
      <w:r>
        <w:rPr>
          <w:b/>
          <w:bCs/>
          <w:i/>
          <w:iCs/>
        </w:rPr>
        <w:t>:</w:t>
      </w:r>
    </w:p>
    <w:p w14:paraId="32A8FF8E" w14:textId="63F8CF15" w:rsidR="00160F24" w:rsidRDefault="00160F24" w:rsidP="00160F24">
      <w:r>
        <w:t xml:space="preserve">Ebben a Controllerben a szolgáltatásokhoz kapcsolódó </w:t>
      </w:r>
      <w:r w:rsidR="005D6E52">
        <w:t>extra igényekkel, preferenciákkal kapcsolatos funkciók vannak. Mivel ezek betöltése jelenleg konfigurációs fájlból történik nem adminisztrációs felületről, ezért az osztály egyetlen függvénye az alap „/preferences” útvonalon elérhető GET hívás mely kilistázza a választható elemeket.</w:t>
      </w:r>
    </w:p>
    <w:p w14:paraId="493C8FAA" w14:textId="2190BC79" w:rsidR="005D6E52" w:rsidRDefault="005D6E52" w:rsidP="005D6E52">
      <w:pPr>
        <w:ind w:firstLine="0"/>
        <w:rPr>
          <w:b/>
          <w:bCs/>
          <w:i/>
          <w:iCs/>
        </w:rPr>
      </w:pPr>
      <w:r>
        <w:rPr>
          <w:b/>
          <w:bCs/>
          <w:i/>
          <w:iCs/>
        </w:rPr>
        <w:t>ReservationController:</w:t>
      </w:r>
    </w:p>
    <w:p w14:paraId="489B36A3" w14:textId="33A5E80D" w:rsidR="005D6E52" w:rsidRDefault="00D109FF" w:rsidP="000B2177">
      <w:r>
        <w:t xml:space="preserve">A foglalási funkciók nagy része ebbe a Controllerbe érkeznek, mely a „/reservation” útvonalon található. </w:t>
      </w:r>
      <w:r w:rsidR="007D3525">
        <w:t xml:space="preserve">Az összes foglalás közötti keresés ugyan csak az adminisztrátorok érhetik el, ám logikailag a foglalásokhoz tartozik ezért ide került az </w:t>
      </w:r>
      <w:r w:rsidR="007D3525">
        <w:rPr>
          <w:rStyle w:val="Emphasis"/>
        </w:rPr>
        <w:t xml:space="preserve">AdminController </w:t>
      </w:r>
      <w:r w:rsidR="007D3525" w:rsidRPr="007D3525">
        <w:t>helyett</w:t>
      </w:r>
      <w:r w:rsidR="007D3525">
        <w:t xml:space="preserve">, az alap útvonalon érhető el POST kéréssel. A POST kérések esetén általában a [FromBody] attribútummal a HTTP kérés body részébe sorosított objektumban továbbítjuk a használt adatokat. A különböző funkciók korlátozásáról és </w:t>
      </w:r>
      <w:r w:rsidR="007D3525">
        <w:lastRenderedPageBreak/>
        <w:t xml:space="preserve">védelméről a következő </w:t>
      </w:r>
      <w:r w:rsidR="007D3525">
        <w:fldChar w:fldCharType="begin"/>
      </w:r>
      <w:r w:rsidR="007D3525">
        <w:instrText xml:space="preserve"> REF _Ref87344573 \r \h </w:instrText>
      </w:r>
      <w:r w:rsidR="007D3525">
        <w:fldChar w:fldCharType="separate"/>
      </w:r>
      <w:r w:rsidR="00A427C2">
        <w:t>4.1.3.3</w:t>
      </w:r>
      <w:r w:rsidR="007D3525">
        <w:fldChar w:fldCharType="end"/>
      </w:r>
      <w:r w:rsidR="007D3525">
        <w:t xml:space="preserve"> fejezetben fogok írni</w:t>
      </w:r>
      <w:r w:rsidR="00133748">
        <w:t>. Egy adott foglalás részleteit az „{id}” útvonalon lehet elérni. A „price” URL-ről lehet lekérdezni egy foglalás árát</w:t>
      </w:r>
      <w:r w:rsidR="00495D50">
        <w:t>. A hibás kérések korai kiszűrése érdekében már a Controller rétegben validáljuk a kéréseket</w:t>
      </w:r>
      <w:r w:rsidR="000B2177">
        <w:t>.</w:t>
      </w:r>
      <w:r w:rsidR="00495D50">
        <w:t xml:space="preserve"> </w:t>
      </w:r>
    </w:p>
    <w:p w14:paraId="40B9AB56" w14:textId="77777777" w:rsidR="000B2177" w:rsidRDefault="000B2177" w:rsidP="000B2177">
      <w:pPr>
        <w:pStyle w:val="Kp"/>
      </w:pPr>
      <w:r>
        <w:rPr>
          <w:noProof/>
        </w:rPr>
        <w:drawing>
          <wp:inline distT="0" distB="0" distL="0" distR="0" wp14:anchorId="4004ED61" wp14:editId="19A2260D">
            <wp:extent cx="5400040" cy="257937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4"/>
                    <a:stretch>
                      <a:fillRect/>
                    </a:stretch>
                  </pic:blipFill>
                  <pic:spPr>
                    <a:xfrm>
                      <a:off x="0" y="0"/>
                      <a:ext cx="5400040" cy="2579370"/>
                    </a:xfrm>
                    <a:prstGeom prst="rect">
                      <a:avLst/>
                    </a:prstGeom>
                  </pic:spPr>
                </pic:pic>
              </a:graphicData>
            </a:graphic>
          </wp:inline>
        </w:drawing>
      </w:r>
    </w:p>
    <w:bookmarkStart w:id="531" w:name="_Ref87346892"/>
    <w:bookmarkStart w:id="532" w:name="_Ref87346884"/>
    <w:p w14:paraId="12F421BF" w14:textId="2BC8BC6E" w:rsidR="000B2177" w:rsidRDefault="005076B8" w:rsidP="000B2177">
      <w:pPr>
        <w:pStyle w:val="Caption"/>
      </w:pPr>
      <w:ins w:id="533" w:author="Szalkai Krisztián Farkas" w:date="2021-12-10T19:42:00Z">
        <w:r>
          <w:fldChar w:fldCharType="begin"/>
        </w:r>
        <w:r>
          <w:instrText xml:space="preserve"> STYLEREF 3 \s </w:instrText>
        </w:r>
      </w:ins>
      <w:r>
        <w:fldChar w:fldCharType="separate"/>
      </w:r>
      <w:r w:rsidR="00A427C2">
        <w:rPr>
          <w:noProof/>
        </w:rPr>
        <w:t>4.1.3</w:t>
      </w:r>
      <w:ins w:id="534" w:author="Szalkai Krisztián Farkas" w:date="2021-12-10T19:42:00Z">
        <w:r>
          <w:fldChar w:fldCharType="end"/>
        </w:r>
        <w:r>
          <w:noBreakHyphen/>
        </w:r>
        <w:r>
          <w:fldChar w:fldCharType="begin"/>
        </w:r>
        <w:r>
          <w:instrText xml:space="preserve"> SEQ ábra \* ARABIC \s 3 </w:instrText>
        </w:r>
      </w:ins>
      <w:r>
        <w:fldChar w:fldCharType="separate"/>
      </w:r>
      <w:ins w:id="535" w:author="Szalkai Krisztián Farkas" w:date="2021-12-14T14:51:00Z">
        <w:r w:rsidR="00A427C2">
          <w:rPr>
            <w:noProof/>
          </w:rPr>
          <w:t>5</w:t>
        </w:r>
      </w:ins>
      <w:ins w:id="536" w:author="Szalkai Krisztián Farkas" w:date="2021-12-10T19:42:00Z">
        <w:r>
          <w:fldChar w:fldCharType="end"/>
        </w:r>
      </w:ins>
      <w:del w:id="537"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4.1.3</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5</w:delText>
        </w:r>
        <w:r w:rsidR="00234A06" w:rsidDel="005076B8">
          <w:rPr>
            <w:noProof/>
          </w:rPr>
          <w:fldChar w:fldCharType="end"/>
        </w:r>
      </w:del>
      <w:bookmarkEnd w:id="531"/>
      <w:r w:rsidR="00F61327">
        <w:t xml:space="preserve"> Price funkció validálása</w:t>
      </w:r>
      <w:bookmarkEnd w:id="532"/>
    </w:p>
    <w:p w14:paraId="073C9878" w14:textId="32F25AC3" w:rsidR="00F61327" w:rsidRDefault="00F61327" w:rsidP="00F61327">
      <w:r>
        <w:t xml:space="preserve">A fenti </w:t>
      </w:r>
      <w:r>
        <w:fldChar w:fldCharType="begin"/>
      </w:r>
      <w:r>
        <w:instrText xml:space="preserve"> REF _Ref87346892 \h </w:instrText>
      </w:r>
      <w:r>
        <w:fldChar w:fldCharType="separate"/>
      </w:r>
      <w:r w:rsidR="00A427C2">
        <w:rPr>
          <w:noProof/>
        </w:rPr>
        <w:t>4.1.3</w:t>
      </w:r>
      <w:r w:rsidR="00A427C2">
        <w:noBreakHyphen/>
      </w:r>
      <w:r w:rsidR="00A427C2">
        <w:rPr>
          <w:noProof/>
        </w:rPr>
        <w:t>5</w:t>
      </w:r>
      <w:r>
        <w:fldChar w:fldCharType="end"/>
      </w:r>
      <w:r>
        <w:t xml:space="preserve"> ábrán például leellenőrizzük a kitöltött mezők helyességét mielőtt meghívnánk az üzleti logikát. A „make” URL meghívásával véglegesíthetünk egy foglalást, az „{id}” URL GET helyett DELETE hívásával mondhatunk le egy rendelést.</w:t>
      </w:r>
    </w:p>
    <w:p w14:paraId="4FC83C68" w14:textId="755B5FCB" w:rsidR="00F61327" w:rsidRDefault="00F61327" w:rsidP="00F61327">
      <w:pPr>
        <w:ind w:firstLine="0"/>
        <w:rPr>
          <w:b/>
          <w:bCs/>
          <w:i/>
          <w:iCs/>
        </w:rPr>
      </w:pPr>
      <w:r>
        <w:rPr>
          <w:b/>
          <w:bCs/>
          <w:i/>
          <w:iCs/>
        </w:rPr>
        <w:t>UserController:</w:t>
      </w:r>
    </w:p>
    <w:p w14:paraId="4D76E775" w14:textId="18EE88A8" w:rsidR="00F61327" w:rsidRDefault="00F61327" w:rsidP="00F61327">
      <w:r>
        <w:t xml:space="preserve">Ebben az osztályban kaptak helyet a felhasználói profilokkal kapcsolatos funkciók végpontjai. </w:t>
      </w:r>
      <w:r w:rsidR="00EE76B8">
        <w:t>A végpontok „/user” útvonal alatt érhetőek el. A felhasznál</w:t>
      </w:r>
      <w:r w:rsidR="001407F6">
        <w:t xml:space="preserve">ó regisztrálás a „register” URL-en érhető el. A felhasználókezelést az ASP.Net Core Identity nuget könyvtár segítségével végzem, erről a </w:t>
      </w:r>
      <w:r w:rsidR="001407F6">
        <w:fldChar w:fldCharType="begin"/>
      </w:r>
      <w:r w:rsidR="001407F6">
        <w:instrText xml:space="preserve"> REF _Ref87344573 \r \h </w:instrText>
      </w:r>
      <w:r w:rsidR="001407F6">
        <w:fldChar w:fldCharType="separate"/>
      </w:r>
      <w:r w:rsidR="00A427C2">
        <w:t>4.1.3.3</w:t>
      </w:r>
      <w:r w:rsidR="001407F6">
        <w:fldChar w:fldCharType="end"/>
      </w:r>
      <w:r w:rsidR="001407F6">
        <w:t xml:space="preserve"> fejezetben részletesen is beszélek, itt csak annyit említenék meg, hogy a validálás során a</w:t>
      </w:r>
      <w:ins w:id="538" w:author="Szalkai Krisztián Farkas" w:date="2021-12-10T19:52:00Z">
        <w:r w:rsidR="00E737B7">
          <w:t>z</w:t>
        </w:r>
      </w:ins>
      <w:r w:rsidR="001407F6">
        <w:t xml:space="preserve"> alábbi </w:t>
      </w:r>
      <w:r w:rsidR="001407F6">
        <w:fldChar w:fldCharType="begin"/>
      </w:r>
      <w:r w:rsidR="001407F6">
        <w:instrText xml:space="preserve"> REF _Ref87348898 \h </w:instrText>
      </w:r>
      <w:r w:rsidR="001407F6">
        <w:fldChar w:fldCharType="separate"/>
      </w:r>
      <w:r w:rsidR="00A427C2">
        <w:rPr>
          <w:noProof/>
        </w:rPr>
        <w:t>4.1.3</w:t>
      </w:r>
      <w:r w:rsidR="00A427C2">
        <w:noBreakHyphen/>
      </w:r>
      <w:r w:rsidR="00A427C2">
        <w:rPr>
          <w:noProof/>
        </w:rPr>
        <w:t>6</w:t>
      </w:r>
      <w:r w:rsidR="001407F6">
        <w:fldChar w:fldCharType="end"/>
      </w:r>
      <w:r w:rsidR="001407F6">
        <w:t xml:space="preserve"> ábrán látható módon állítható be, hogy milyen típusú jelszavakat és felhasználóneveket állíthatnak be a regisztrálók.</w:t>
      </w:r>
    </w:p>
    <w:p w14:paraId="58E692F6" w14:textId="77777777" w:rsidR="001407F6" w:rsidRDefault="001407F6" w:rsidP="001407F6">
      <w:pPr>
        <w:pStyle w:val="Kp"/>
      </w:pPr>
      <w:r>
        <w:rPr>
          <w:noProof/>
        </w:rPr>
        <w:lastRenderedPageBreak/>
        <w:drawing>
          <wp:inline distT="0" distB="0" distL="0" distR="0" wp14:anchorId="2BC8E178" wp14:editId="51C5AFD7">
            <wp:extent cx="5400040" cy="2526030"/>
            <wp:effectExtent l="0" t="0" r="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5"/>
                    <a:stretch>
                      <a:fillRect/>
                    </a:stretch>
                  </pic:blipFill>
                  <pic:spPr>
                    <a:xfrm>
                      <a:off x="0" y="0"/>
                      <a:ext cx="5400040" cy="2526030"/>
                    </a:xfrm>
                    <a:prstGeom prst="rect">
                      <a:avLst/>
                    </a:prstGeom>
                  </pic:spPr>
                </pic:pic>
              </a:graphicData>
            </a:graphic>
          </wp:inline>
        </w:drawing>
      </w:r>
    </w:p>
    <w:bookmarkStart w:id="539" w:name="_Ref87348898"/>
    <w:p w14:paraId="0622DAA5" w14:textId="22524A4A" w:rsidR="001407F6" w:rsidRDefault="005076B8" w:rsidP="001407F6">
      <w:pPr>
        <w:pStyle w:val="Caption"/>
      </w:pPr>
      <w:ins w:id="540" w:author="Szalkai Krisztián Farkas" w:date="2021-12-10T19:42:00Z">
        <w:r>
          <w:fldChar w:fldCharType="begin"/>
        </w:r>
        <w:r>
          <w:instrText xml:space="preserve"> STYLEREF 3 \s </w:instrText>
        </w:r>
      </w:ins>
      <w:r>
        <w:fldChar w:fldCharType="separate"/>
      </w:r>
      <w:r w:rsidR="00A427C2">
        <w:rPr>
          <w:noProof/>
        </w:rPr>
        <w:t>4.1.3</w:t>
      </w:r>
      <w:ins w:id="541" w:author="Szalkai Krisztián Farkas" w:date="2021-12-10T19:42:00Z">
        <w:r>
          <w:fldChar w:fldCharType="end"/>
        </w:r>
        <w:r>
          <w:noBreakHyphen/>
        </w:r>
        <w:r>
          <w:fldChar w:fldCharType="begin"/>
        </w:r>
        <w:r>
          <w:instrText xml:space="preserve"> SEQ ábra \* ARABIC \s 3 </w:instrText>
        </w:r>
      </w:ins>
      <w:r>
        <w:fldChar w:fldCharType="separate"/>
      </w:r>
      <w:ins w:id="542" w:author="Szalkai Krisztián Farkas" w:date="2021-12-14T14:51:00Z">
        <w:r w:rsidR="00A427C2">
          <w:rPr>
            <w:noProof/>
          </w:rPr>
          <w:t>6</w:t>
        </w:r>
      </w:ins>
      <w:ins w:id="543" w:author="Szalkai Krisztián Farkas" w:date="2021-12-10T19:42:00Z">
        <w:r>
          <w:fldChar w:fldCharType="end"/>
        </w:r>
      </w:ins>
      <w:del w:id="544"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4.1.3</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6</w:delText>
        </w:r>
        <w:r w:rsidR="00234A06" w:rsidDel="005076B8">
          <w:rPr>
            <w:noProof/>
          </w:rPr>
          <w:fldChar w:fldCharType="end"/>
        </w:r>
      </w:del>
      <w:bookmarkEnd w:id="539"/>
      <w:r w:rsidR="001407F6">
        <w:t xml:space="preserve"> Felhasználó regisztráció konfigurálása</w:t>
      </w:r>
    </w:p>
    <w:p w14:paraId="48BFDBD2" w14:textId="20D40AFE" w:rsidR="001407F6" w:rsidRDefault="009D32F6" w:rsidP="001407F6">
      <w:r>
        <w:t xml:space="preserve">Regisztráció után a felhasználók a „login” URL alatt található végponttal </w:t>
      </w:r>
      <w:r w:rsidRPr="00B16E7C">
        <w:t xml:space="preserve">léphetnek be. </w:t>
      </w:r>
      <w:r w:rsidR="00B16E7C" w:rsidRPr="00B16E7C">
        <w:t xml:space="preserve">A „reservations” végpont használatával listázhatóak </w:t>
      </w:r>
      <w:r w:rsidR="00B16E7C">
        <w:t>az adott felhasználó foglalásai, a „</w:t>
      </w:r>
      <w:proofErr w:type="spellStart"/>
      <w:r w:rsidR="00B16E7C">
        <w:t>changePassword</w:t>
      </w:r>
      <w:proofErr w:type="spellEnd"/>
      <w:r w:rsidR="00B16E7C">
        <w:t xml:space="preserve">” hívással megváltoztatható a felhasználó </w:t>
      </w:r>
      <w:proofErr w:type="spellStart"/>
      <w:r w:rsidR="00B16E7C">
        <w:t>jelszava</w:t>
      </w:r>
      <w:proofErr w:type="spellEnd"/>
      <w:r w:rsidR="00B16E7C">
        <w:t>, hasonló módon a „</w:t>
      </w:r>
      <w:proofErr w:type="spellStart"/>
      <w:r w:rsidR="00B16E7C">
        <w:t>changeData</w:t>
      </w:r>
      <w:proofErr w:type="spellEnd"/>
      <w:r w:rsidR="00B16E7C">
        <w:t>” végponton változtathatóak a további adatok. Az „</w:t>
      </w:r>
      <w:proofErr w:type="spellStart"/>
      <w:r w:rsidR="00B16E7C">
        <w:t>emailNotifications</w:t>
      </w:r>
      <w:proofErr w:type="spellEnd"/>
      <w:r w:rsidR="00B16E7C">
        <w:t xml:space="preserve">” hívásával a hírlevekről való le/feliratkozást lehet változtatni. A GDPR szempontjából rendkívül fontos, hogy a felhasználói fiókok törölhetőek legyenek a hozzájuk kapcsolódó </w:t>
      </w:r>
      <w:r w:rsidR="007A08BD">
        <w:t>adatokkal együtt. Ezt a Controller DELETE hívásával lehet megtenni.</w:t>
      </w:r>
    </w:p>
    <w:p w14:paraId="01B66740" w14:textId="0F19C5A7" w:rsidR="007A08BD" w:rsidRDefault="007A08BD" w:rsidP="007A08BD">
      <w:pPr>
        <w:ind w:firstLine="0"/>
        <w:rPr>
          <w:b/>
          <w:bCs/>
          <w:i/>
          <w:iCs/>
        </w:rPr>
      </w:pPr>
      <w:proofErr w:type="spellStart"/>
      <w:r>
        <w:rPr>
          <w:b/>
          <w:bCs/>
          <w:i/>
          <w:iCs/>
        </w:rPr>
        <w:t>WorkerController</w:t>
      </w:r>
      <w:proofErr w:type="spellEnd"/>
      <w:r>
        <w:rPr>
          <w:b/>
          <w:bCs/>
          <w:i/>
          <w:iCs/>
        </w:rPr>
        <w:t>:</w:t>
      </w:r>
    </w:p>
    <w:p w14:paraId="6AC06092" w14:textId="47AE029D" w:rsidR="007A08BD" w:rsidRPr="007A08BD" w:rsidRDefault="007A08BD" w:rsidP="007A08BD">
      <w:r>
        <w:t>A „/</w:t>
      </w:r>
      <w:proofErr w:type="spellStart"/>
      <w:r>
        <w:t>worker</w:t>
      </w:r>
      <w:proofErr w:type="spellEnd"/>
      <w:r>
        <w:t>” útvonalon érhetőek el a dolgozókkal kapcsolatos végpontok. „</w:t>
      </w:r>
      <w:proofErr w:type="spellStart"/>
      <w:r w:rsidRPr="007A08BD">
        <w:t>jobs</w:t>
      </w:r>
      <w:proofErr w:type="spellEnd"/>
      <w:r w:rsidRPr="007A08BD">
        <w:t>/{</w:t>
      </w:r>
      <w:proofErr w:type="spellStart"/>
      <w:r w:rsidRPr="007A08BD">
        <w:t>resId</w:t>
      </w:r>
      <w:proofErr w:type="spellEnd"/>
      <w:r w:rsidRPr="007A08BD">
        <w:t>}/update</w:t>
      </w:r>
      <w:r>
        <w:t>” URL hívásával állítható a dolgozóhoz rendelt munkák állapota, a „</w:t>
      </w:r>
      <w:proofErr w:type="spellStart"/>
      <w:r>
        <w:t>jobs</w:t>
      </w:r>
      <w:proofErr w:type="spellEnd"/>
      <w:r>
        <w:t>” pedig kilistázza ezeket a munkákat.</w:t>
      </w:r>
    </w:p>
    <w:p w14:paraId="5EC7B0DC" w14:textId="79A71866" w:rsidR="00D109FF" w:rsidRDefault="00D109FF" w:rsidP="00D109FF">
      <w:pPr>
        <w:pStyle w:val="Heading4"/>
      </w:pPr>
      <w:bookmarkStart w:id="545" w:name="_Ref87344573"/>
      <w:r>
        <w:t>Biztonság</w:t>
      </w:r>
      <w:bookmarkEnd w:id="545"/>
    </w:p>
    <w:p w14:paraId="1A5FF951" w14:textId="1D6B7254" w:rsidR="007A08BD" w:rsidRDefault="007A08BD" w:rsidP="007A08BD">
      <w:r>
        <w:t xml:space="preserve">Az alkalmazás és a felhasználók bizalmas adatainak védelme érdekében fontos végig gondolni a biztonság kérdéseit. Elsősorban ahogy a </w:t>
      </w:r>
      <w:r w:rsidR="00A627F1">
        <w:fldChar w:fldCharType="begin"/>
      </w:r>
      <w:r w:rsidR="00A627F1">
        <w:instrText xml:space="preserve"> REF _Ref87350826 \r \h </w:instrText>
      </w:r>
      <w:r w:rsidR="00A627F1">
        <w:fldChar w:fldCharType="separate"/>
      </w:r>
      <w:r w:rsidR="00A427C2">
        <w:t>3.3</w:t>
      </w:r>
      <w:r w:rsidR="00A627F1">
        <w:fldChar w:fldCharType="end"/>
      </w:r>
      <w:r>
        <w:t xml:space="preserve"> fejezetben már említettem a kliens és az API közötti kommunikációra HTTPS üzeneteket használok</w:t>
      </w:r>
      <w:r w:rsidR="00A627F1">
        <w:t xml:space="preserve">. </w:t>
      </w:r>
      <w:r w:rsidR="00800F28">
        <w:t xml:space="preserve">A felhasználói adatok tárolására az Identity Core csomagot használom (lásd </w:t>
      </w:r>
      <w:r w:rsidR="00800F28">
        <w:fldChar w:fldCharType="begin"/>
      </w:r>
      <w:r w:rsidR="00800F28">
        <w:instrText xml:space="preserve"> REF _Ref87356855 \w \h </w:instrText>
      </w:r>
      <w:r w:rsidR="00800F28">
        <w:fldChar w:fldCharType="separate"/>
      </w:r>
      <w:r w:rsidR="00A427C2">
        <w:t>2.1.2</w:t>
      </w:r>
      <w:r w:rsidR="00800F28">
        <w:fldChar w:fldCharType="end"/>
      </w:r>
      <w:r w:rsidR="00800F28">
        <w:t xml:space="preserve"> fejezet)</w:t>
      </w:r>
      <w:r w:rsidR="00B31E04">
        <w:t xml:space="preserve">, melyet JWT tokennel kombinálva azonosítom a felhasználókat. </w:t>
      </w:r>
      <w:r w:rsidR="00AC221E">
        <w:t>A token használatához két konfigurációt kell elvégeznünk.</w:t>
      </w:r>
    </w:p>
    <w:p w14:paraId="147D050B" w14:textId="77777777" w:rsidR="00AC221E" w:rsidRDefault="00AC221E" w:rsidP="00AC221E">
      <w:pPr>
        <w:pStyle w:val="Kp"/>
      </w:pPr>
      <w:r>
        <w:rPr>
          <w:noProof/>
        </w:rPr>
        <w:lastRenderedPageBreak/>
        <w:drawing>
          <wp:inline distT="0" distB="0" distL="0" distR="0" wp14:anchorId="3EEE6C69" wp14:editId="74D92550">
            <wp:extent cx="5400040" cy="285432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400040" cy="2854325"/>
                    </a:xfrm>
                    <a:prstGeom prst="rect">
                      <a:avLst/>
                    </a:prstGeom>
                  </pic:spPr>
                </pic:pic>
              </a:graphicData>
            </a:graphic>
          </wp:inline>
        </w:drawing>
      </w:r>
    </w:p>
    <w:bookmarkStart w:id="546" w:name="_Ref87358582"/>
    <w:bookmarkStart w:id="547" w:name="_Ref87358573"/>
    <w:p w14:paraId="25620B19" w14:textId="0D9CC79D" w:rsidR="00AC221E" w:rsidRDefault="005076B8" w:rsidP="00AC221E">
      <w:pPr>
        <w:pStyle w:val="Caption"/>
      </w:pPr>
      <w:ins w:id="548" w:author="Szalkai Krisztián Farkas" w:date="2021-12-10T19:42:00Z">
        <w:r>
          <w:fldChar w:fldCharType="begin"/>
        </w:r>
        <w:r>
          <w:instrText xml:space="preserve"> STYLEREF 3 \s </w:instrText>
        </w:r>
      </w:ins>
      <w:r>
        <w:fldChar w:fldCharType="separate"/>
      </w:r>
      <w:r w:rsidR="00A427C2">
        <w:rPr>
          <w:noProof/>
        </w:rPr>
        <w:t>4.1.3</w:t>
      </w:r>
      <w:ins w:id="549" w:author="Szalkai Krisztián Farkas" w:date="2021-12-10T19:42:00Z">
        <w:r>
          <w:fldChar w:fldCharType="end"/>
        </w:r>
        <w:r>
          <w:noBreakHyphen/>
        </w:r>
        <w:r>
          <w:fldChar w:fldCharType="begin"/>
        </w:r>
        <w:r>
          <w:instrText xml:space="preserve"> SEQ ábra \* ARABIC \s 3 </w:instrText>
        </w:r>
      </w:ins>
      <w:r>
        <w:fldChar w:fldCharType="separate"/>
      </w:r>
      <w:ins w:id="550" w:author="Szalkai Krisztián Farkas" w:date="2021-12-14T14:51:00Z">
        <w:r w:rsidR="00A427C2">
          <w:rPr>
            <w:noProof/>
          </w:rPr>
          <w:t>7</w:t>
        </w:r>
      </w:ins>
      <w:ins w:id="551" w:author="Szalkai Krisztián Farkas" w:date="2021-12-10T19:42:00Z">
        <w:r>
          <w:fldChar w:fldCharType="end"/>
        </w:r>
      </w:ins>
      <w:del w:id="552"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4.1.3</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7</w:delText>
        </w:r>
        <w:r w:rsidR="00234A06" w:rsidDel="005076B8">
          <w:rPr>
            <w:noProof/>
          </w:rPr>
          <w:fldChar w:fldCharType="end"/>
        </w:r>
      </w:del>
      <w:bookmarkEnd w:id="546"/>
      <w:r w:rsidR="00AC221E">
        <w:t xml:space="preserve"> JWT Autentikáció konfigurálása</w:t>
      </w:r>
      <w:bookmarkEnd w:id="547"/>
    </w:p>
    <w:p w14:paraId="6DB1E271" w14:textId="1FD225DF" w:rsidR="00AC221E" w:rsidRDefault="00AC221E" w:rsidP="00AC221E">
      <w:r>
        <w:t xml:space="preserve">A fenti </w:t>
      </w:r>
      <w:r>
        <w:fldChar w:fldCharType="begin"/>
      </w:r>
      <w:r>
        <w:instrText xml:space="preserve"> REF _Ref87358582 \h </w:instrText>
      </w:r>
      <w:r>
        <w:fldChar w:fldCharType="separate"/>
      </w:r>
      <w:r w:rsidR="00A427C2">
        <w:rPr>
          <w:noProof/>
        </w:rPr>
        <w:t>4.1.3</w:t>
      </w:r>
      <w:r w:rsidR="00A427C2">
        <w:noBreakHyphen/>
      </w:r>
      <w:r w:rsidR="00A427C2">
        <w:rPr>
          <w:noProof/>
        </w:rPr>
        <w:t>7</w:t>
      </w:r>
      <w:r>
        <w:fldChar w:fldCharType="end"/>
      </w:r>
      <w:r>
        <w:t xml:space="preserve"> ábrán látható kódsorokkal állítható be az alkalmazáson a JWT tokenek használata. A </w:t>
      </w:r>
      <w:r>
        <w:rPr>
          <w:rStyle w:val="Emphasis"/>
        </w:rPr>
        <w:t xml:space="preserve">TokenValidationParameters </w:t>
      </w:r>
      <w:r>
        <w:t xml:space="preserve">property-ben állítható be, hogy milyen paramétereket figyeljen a tokenben a program. A fenti kódban a kiállító kulcsát és magát a kiállítót adjuk meg validálandó elemként. A második konfigurációs lépés a token generálása, amit a sikeres bejelentkezés esetén adunk át a kliensnek, hogy továbbiakban ezzel azonosítsa magát. A generálás kódja az alábbi </w:t>
      </w:r>
      <w:r>
        <w:fldChar w:fldCharType="begin"/>
      </w:r>
      <w:r>
        <w:instrText xml:space="preserve"> REF _Ref87359096 \h </w:instrText>
      </w:r>
      <w:r>
        <w:fldChar w:fldCharType="separate"/>
      </w:r>
      <w:r w:rsidR="00A427C2">
        <w:rPr>
          <w:noProof/>
        </w:rPr>
        <w:t>4.1.3</w:t>
      </w:r>
      <w:r w:rsidR="00A427C2">
        <w:noBreakHyphen/>
      </w:r>
      <w:r w:rsidR="00A427C2">
        <w:rPr>
          <w:noProof/>
        </w:rPr>
        <w:t>8</w:t>
      </w:r>
      <w:r>
        <w:fldChar w:fldCharType="end"/>
      </w:r>
      <w:r>
        <w:t xml:space="preserve"> ábrán látható</w:t>
      </w:r>
    </w:p>
    <w:p w14:paraId="27E69FCE" w14:textId="77777777" w:rsidR="00AC221E" w:rsidRDefault="00AC221E" w:rsidP="00AC221E">
      <w:pPr>
        <w:pStyle w:val="Kp"/>
      </w:pPr>
      <w:r>
        <w:rPr>
          <w:noProof/>
        </w:rPr>
        <w:drawing>
          <wp:inline distT="0" distB="0" distL="0" distR="0" wp14:anchorId="52BD51F3" wp14:editId="518793B2">
            <wp:extent cx="5400040" cy="317246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5400040" cy="3172460"/>
                    </a:xfrm>
                    <a:prstGeom prst="rect">
                      <a:avLst/>
                    </a:prstGeom>
                  </pic:spPr>
                </pic:pic>
              </a:graphicData>
            </a:graphic>
          </wp:inline>
        </w:drawing>
      </w:r>
    </w:p>
    <w:bookmarkStart w:id="553" w:name="_Ref87359096"/>
    <w:p w14:paraId="10F45D9A" w14:textId="6A149348" w:rsidR="00AC221E" w:rsidRDefault="005076B8" w:rsidP="00AC221E">
      <w:pPr>
        <w:pStyle w:val="Caption"/>
      </w:pPr>
      <w:ins w:id="554" w:author="Szalkai Krisztián Farkas" w:date="2021-12-10T19:42:00Z">
        <w:r>
          <w:fldChar w:fldCharType="begin"/>
        </w:r>
        <w:r>
          <w:instrText xml:space="preserve"> STYLEREF 3 \s </w:instrText>
        </w:r>
      </w:ins>
      <w:r>
        <w:fldChar w:fldCharType="separate"/>
      </w:r>
      <w:r w:rsidR="00A427C2">
        <w:rPr>
          <w:noProof/>
        </w:rPr>
        <w:t>4.1.3</w:t>
      </w:r>
      <w:ins w:id="555" w:author="Szalkai Krisztián Farkas" w:date="2021-12-10T19:42:00Z">
        <w:r>
          <w:fldChar w:fldCharType="end"/>
        </w:r>
        <w:r>
          <w:noBreakHyphen/>
        </w:r>
        <w:r>
          <w:fldChar w:fldCharType="begin"/>
        </w:r>
        <w:r>
          <w:instrText xml:space="preserve"> SEQ ábra \* ARABIC \s 3 </w:instrText>
        </w:r>
      </w:ins>
      <w:r>
        <w:fldChar w:fldCharType="separate"/>
      </w:r>
      <w:ins w:id="556" w:author="Szalkai Krisztián Farkas" w:date="2021-12-14T14:51:00Z">
        <w:r w:rsidR="00A427C2">
          <w:rPr>
            <w:noProof/>
          </w:rPr>
          <w:t>8</w:t>
        </w:r>
      </w:ins>
      <w:ins w:id="557" w:author="Szalkai Krisztián Farkas" w:date="2021-12-10T19:42:00Z">
        <w:r>
          <w:fldChar w:fldCharType="end"/>
        </w:r>
      </w:ins>
      <w:del w:id="558"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4.1.3</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8</w:delText>
        </w:r>
        <w:r w:rsidR="00234A06" w:rsidDel="005076B8">
          <w:rPr>
            <w:noProof/>
          </w:rPr>
          <w:fldChar w:fldCharType="end"/>
        </w:r>
      </w:del>
      <w:bookmarkEnd w:id="553"/>
      <w:r w:rsidR="00AC221E">
        <w:t xml:space="preserve"> JWT token generálása</w:t>
      </w:r>
    </w:p>
    <w:p w14:paraId="07F83260" w14:textId="4D64F9E2" w:rsidR="00861097" w:rsidRDefault="00861097" w:rsidP="0031354E">
      <w:r>
        <w:lastRenderedPageBreak/>
        <w:t>A tokenbe a készített kulcson kívül elhelyezzük a kiállítót a lejárati dátumot és az úgynevezett „claimeket”, ezek extra információk melyeket átadhatunk a kliensnek, hogy könnyebbé tegyük a későbbi azonosítást. Az alkalmazásomban a név azonosításon kívül, melyet a felhasználó ID-</w:t>
      </w:r>
      <w:proofErr w:type="spellStart"/>
      <w:r>
        <w:t>jára</w:t>
      </w:r>
      <w:proofErr w:type="spellEnd"/>
      <w:r>
        <w:t xml:space="preserve"> állítottam, berakom még az email címet és a felhasználó szerepkörét is a tokenbe. A Role alapú azonosítás előnye, hogy ahelyett, hogy a kódban kéne manuálisan ellenőrizni a szerepköröket, meg lehet határozni Controllerekre és azon belül külön-külön a végpontokra szerepköröket melyekkel elérhetőek. </w:t>
      </w:r>
      <w:r w:rsidR="00661931">
        <w:t xml:space="preserve">Azt, hogy az adott végpont csak bejelentkezve érhető el az [Authorize] attribútummal jelezhetjük, ha szerepkört is szeretnénk hozzá rendelni akkor a </w:t>
      </w:r>
      <w:r w:rsidR="00661931" w:rsidRPr="00661931">
        <w:t>[Authorize</w:t>
      </w:r>
      <w:r w:rsidR="0031354E">
        <w:t> </w:t>
      </w:r>
      <w:r w:rsidR="00661931" w:rsidRPr="00661931">
        <w:t>(Roles</w:t>
      </w:r>
      <w:r w:rsidR="0031354E">
        <w:t> </w:t>
      </w:r>
      <w:r w:rsidR="00661931" w:rsidRPr="00661931">
        <w:t>=</w:t>
      </w:r>
      <w:r w:rsidR="0031354E">
        <w:t> </w:t>
      </w:r>
      <w:r w:rsidR="00661931" w:rsidRPr="00661931">
        <w:t>UserRoles.Administrator)]</w:t>
      </w:r>
      <w:r w:rsidR="00661931">
        <w:t xml:space="preserve"> konstruktort használhatjuk. A fenti példa csak adminisztrátor felhasználókat engedélyez. Amennyiben egy Controller legtöbb függvényére igaz egy autorizációs szabály, de szeretnénk egy adott metódusnál kivételt tenni az</w:t>
      </w:r>
      <w:r w:rsidR="0031354E">
        <w:t>t</w:t>
      </w:r>
      <w:r w:rsidR="00661931">
        <w:t xml:space="preserve"> az [AllowAnonymus] attribútummal tehetjük meg. </w:t>
      </w:r>
      <w:r w:rsidR="0031354E">
        <w:t xml:space="preserve">Kitérőként megemlíteném még, hogy a JWT token használatát külön be kell állítani Swagger használatakor az alábbi </w:t>
      </w:r>
      <w:r w:rsidR="0031354E">
        <w:fldChar w:fldCharType="begin"/>
      </w:r>
      <w:r w:rsidR="0031354E">
        <w:instrText xml:space="preserve"> REF _Ref87360626 \h </w:instrText>
      </w:r>
      <w:r w:rsidR="0031354E">
        <w:fldChar w:fldCharType="separate"/>
      </w:r>
      <w:r w:rsidR="00A427C2">
        <w:rPr>
          <w:noProof/>
        </w:rPr>
        <w:t>4.1.3</w:t>
      </w:r>
      <w:r w:rsidR="00A427C2">
        <w:noBreakHyphen/>
      </w:r>
      <w:r w:rsidR="00A427C2">
        <w:rPr>
          <w:noProof/>
        </w:rPr>
        <w:t>9</w:t>
      </w:r>
      <w:r w:rsidR="0031354E">
        <w:fldChar w:fldCharType="end"/>
      </w:r>
      <w:r w:rsidR="0031354E">
        <w:t xml:space="preserve"> ábrán látható módon.</w:t>
      </w:r>
    </w:p>
    <w:p w14:paraId="4818AF70" w14:textId="77777777" w:rsidR="0031354E" w:rsidRDefault="0031354E" w:rsidP="0031354E">
      <w:pPr>
        <w:pStyle w:val="Kp"/>
      </w:pPr>
      <w:r>
        <w:rPr>
          <w:noProof/>
        </w:rPr>
        <w:lastRenderedPageBreak/>
        <w:drawing>
          <wp:inline distT="0" distB="0" distL="0" distR="0" wp14:anchorId="1F9EDD56" wp14:editId="14D0A387">
            <wp:extent cx="5400040" cy="4627880"/>
            <wp:effectExtent l="0" t="0" r="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8"/>
                    <a:stretch>
                      <a:fillRect/>
                    </a:stretch>
                  </pic:blipFill>
                  <pic:spPr>
                    <a:xfrm>
                      <a:off x="0" y="0"/>
                      <a:ext cx="5400040" cy="4627880"/>
                    </a:xfrm>
                    <a:prstGeom prst="rect">
                      <a:avLst/>
                    </a:prstGeom>
                  </pic:spPr>
                </pic:pic>
              </a:graphicData>
            </a:graphic>
          </wp:inline>
        </w:drawing>
      </w:r>
    </w:p>
    <w:bookmarkStart w:id="559" w:name="_Ref87360626"/>
    <w:p w14:paraId="45234AFC" w14:textId="3EE00EB8" w:rsidR="0031354E" w:rsidRDefault="005076B8" w:rsidP="0031354E">
      <w:pPr>
        <w:pStyle w:val="Caption"/>
      </w:pPr>
      <w:ins w:id="560" w:author="Szalkai Krisztián Farkas" w:date="2021-12-10T19:42:00Z">
        <w:r>
          <w:fldChar w:fldCharType="begin"/>
        </w:r>
        <w:r>
          <w:instrText xml:space="preserve"> STYLEREF 3 \s </w:instrText>
        </w:r>
      </w:ins>
      <w:r>
        <w:fldChar w:fldCharType="separate"/>
      </w:r>
      <w:r w:rsidR="00A427C2">
        <w:rPr>
          <w:noProof/>
        </w:rPr>
        <w:t>4.1.3</w:t>
      </w:r>
      <w:ins w:id="561" w:author="Szalkai Krisztián Farkas" w:date="2021-12-10T19:42:00Z">
        <w:r>
          <w:fldChar w:fldCharType="end"/>
        </w:r>
        <w:r>
          <w:noBreakHyphen/>
        </w:r>
        <w:r>
          <w:fldChar w:fldCharType="begin"/>
        </w:r>
        <w:r>
          <w:instrText xml:space="preserve"> SEQ ábra \* ARABIC \s 3 </w:instrText>
        </w:r>
      </w:ins>
      <w:r>
        <w:fldChar w:fldCharType="separate"/>
      </w:r>
      <w:ins w:id="562" w:author="Szalkai Krisztián Farkas" w:date="2021-12-14T14:51:00Z">
        <w:r w:rsidR="00A427C2">
          <w:rPr>
            <w:noProof/>
          </w:rPr>
          <w:t>9</w:t>
        </w:r>
      </w:ins>
      <w:ins w:id="563" w:author="Szalkai Krisztián Farkas" w:date="2021-12-10T19:42:00Z">
        <w:r>
          <w:fldChar w:fldCharType="end"/>
        </w:r>
      </w:ins>
      <w:del w:id="564"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4.1.3</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9</w:delText>
        </w:r>
        <w:r w:rsidR="00234A06" w:rsidDel="005076B8">
          <w:rPr>
            <w:noProof/>
          </w:rPr>
          <w:fldChar w:fldCharType="end"/>
        </w:r>
      </w:del>
      <w:bookmarkEnd w:id="559"/>
      <w:r w:rsidR="0031354E">
        <w:t xml:space="preserve"> JWT konfigurálása Swagger használatakor</w:t>
      </w:r>
    </w:p>
    <w:p w14:paraId="5FB552A8" w14:textId="541CEAA8" w:rsidR="004D6706" w:rsidRDefault="004D6706" w:rsidP="004D6706">
      <w:r>
        <w:t>A véletlen/ rossz konfigurálásból adódó adatszivárgások elkerülése érdekében – és a biztonsági kérdéseken kívül a kód könnyebb kezelése érdekében – a hibákat nem engedjük ki ellenőrizetlenül a válaszokban. Ennek megvalósítására egy hibakezelő middleware-t használok</w:t>
      </w:r>
      <w:r w:rsidR="00BF556F">
        <w:t>, melynek lényegi kódja alább látható</w:t>
      </w:r>
      <w:r>
        <w:t>.</w:t>
      </w:r>
    </w:p>
    <w:p w14:paraId="23928546" w14:textId="77777777" w:rsidR="004D6706" w:rsidRDefault="004D6706" w:rsidP="00DA1C88">
      <w:pPr>
        <w:pStyle w:val="Kd"/>
      </w:pPr>
      <w:r>
        <w:rPr>
          <w:color w:val="0000FF"/>
          <w14:textFill>
            <w14:solidFill>
              <w14:srgbClr w14:val="0000FF">
                <w14:lumMod w14:val="75000"/>
              </w14:srgbClr>
            </w14:solidFill>
          </w14:textFill>
        </w:rPr>
        <w:lastRenderedPageBreak/>
        <w:t>public</w:t>
      </w:r>
      <w:r>
        <w:t xml:space="preserve"> </w:t>
      </w:r>
      <w:r>
        <w:rPr>
          <w:color w:val="0000FF"/>
          <w14:textFill>
            <w14:solidFill>
              <w14:srgbClr w14:val="0000FF">
                <w14:lumMod w14:val="75000"/>
              </w14:srgbClr>
            </w14:solidFill>
          </w14:textFill>
        </w:rPr>
        <w:t>async</w:t>
      </w:r>
      <w:r>
        <w:t xml:space="preserve"> Task Invoke(HttpContext context)</w:t>
      </w:r>
    </w:p>
    <w:p w14:paraId="470F8534" w14:textId="2454B13B" w:rsidR="004D6706" w:rsidRDefault="004D6706" w:rsidP="00DA1C88">
      <w:pPr>
        <w:pStyle w:val="Kd"/>
      </w:pPr>
      <w:r>
        <w:t>{</w:t>
      </w:r>
    </w:p>
    <w:p w14:paraId="3975ED43" w14:textId="601FDBF4" w:rsidR="004D6706" w:rsidRDefault="004D6706" w:rsidP="00DA1C88">
      <w:pPr>
        <w:pStyle w:val="Kd"/>
      </w:pPr>
      <w:r>
        <w:t>try</w:t>
      </w:r>
    </w:p>
    <w:p w14:paraId="7C1C0737" w14:textId="41461055" w:rsidR="004D6706" w:rsidRDefault="004D6706" w:rsidP="00DA1C88">
      <w:pPr>
        <w:pStyle w:val="Kd"/>
      </w:pPr>
      <w:r>
        <w:t>{</w:t>
      </w:r>
    </w:p>
    <w:p w14:paraId="5A4DCE0D" w14:textId="74630A4B" w:rsidR="004D6706" w:rsidRDefault="00BF556F" w:rsidP="00DA1C88">
      <w:pPr>
        <w:pStyle w:val="Kd"/>
      </w:pPr>
      <w:r>
        <w:rPr>
          <w:color w:val="0000FF"/>
          <w14:textFill>
            <w14:solidFill>
              <w14:srgbClr w14:val="0000FF">
                <w14:lumMod w14:val="75000"/>
              </w14:srgbClr>
            </w14:solidFill>
          </w14:textFill>
        </w:rPr>
        <w:tab/>
      </w:r>
      <w:r w:rsidR="004D6706">
        <w:rPr>
          <w:color w:val="0000FF"/>
          <w14:textFill>
            <w14:solidFill>
              <w14:srgbClr w14:val="0000FF">
                <w14:lumMod w14:val="75000"/>
              </w14:srgbClr>
            </w14:solidFill>
          </w14:textFill>
        </w:rPr>
        <w:t>await</w:t>
      </w:r>
      <w:r w:rsidR="004D6706">
        <w:t xml:space="preserve"> </w:t>
      </w:r>
      <w:r w:rsidR="004D6706">
        <w:rPr>
          <w:color w:val="0000FF"/>
          <w14:textFill>
            <w14:solidFill>
              <w14:srgbClr w14:val="0000FF">
                <w14:lumMod w14:val="75000"/>
              </w14:srgbClr>
            </w14:solidFill>
          </w14:textFill>
        </w:rPr>
        <w:t>this</w:t>
      </w:r>
      <w:r w:rsidR="004D6706">
        <w:t>._next(context);</w:t>
      </w:r>
    </w:p>
    <w:p w14:paraId="75E6B956" w14:textId="2A9E661A" w:rsidR="004D6706" w:rsidRDefault="004D6706" w:rsidP="00DA1C88">
      <w:pPr>
        <w:pStyle w:val="Kd"/>
      </w:pPr>
      <w:r>
        <w:t>}</w:t>
      </w:r>
    </w:p>
    <w:p w14:paraId="2F6118AC" w14:textId="19BFC0D9" w:rsidR="004D6706" w:rsidRDefault="004D6706" w:rsidP="00DA1C88">
      <w:pPr>
        <w:pStyle w:val="Kd"/>
      </w:pPr>
      <w:r>
        <w:rPr>
          <w:color w:val="0000FF"/>
          <w14:textFill>
            <w14:solidFill>
              <w14:srgbClr w14:val="0000FF">
                <w14:lumMod w14:val="75000"/>
              </w14:srgbClr>
            </w14:solidFill>
          </w14:textFill>
        </w:rPr>
        <w:t>catch</w:t>
      </w:r>
      <w:r>
        <w:t>(ArgumentException e)</w:t>
      </w:r>
    </w:p>
    <w:p w14:paraId="3AFC3ED9" w14:textId="6C5610A8" w:rsidR="004D6706" w:rsidRDefault="004D6706" w:rsidP="00DA1C88">
      <w:pPr>
        <w:pStyle w:val="Kd"/>
      </w:pPr>
      <w:r>
        <w:t>{</w:t>
      </w:r>
    </w:p>
    <w:p w14:paraId="79BD1032" w14:textId="3C206EDA" w:rsidR="00BF556F" w:rsidRDefault="004D6706" w:rsidP="00DA1C88">
      <w:pPr>
        <w:pStyle w:val="Kd"/>
      </w:pPr>
      <w:r>
        <w:rPr>
          <w:color w:val="0000FF"/>
          <w14:textFill>
            <w14:solidFill>
              <w14:srgbClr w14:val="0000FF">
                <w14:lumMod w14:val="75000"/>
              </w14:srgbClr>
            </w14:solidFill>
          </w14:textFill>
        </w:rPr>
        <w:t>await</w:t>
      </w:r>
      <w:r>
        <w:t xml:space="preserve"> </w:t>
      </w:r>
      <w:r>
        <w:rPr>
          <w:color w:val="0000FF"/>
          <w14:textFill>
            <w14:solidFill>
              <w14:srgbClr w14:val="0000FF">
                <w14:lumMod w14:val="75000"/>
              </w14:srgbClr>
            </w14:solidFill>
          </w14:textFill>
        </w:rPr>
        <w:t>this</w:t>
      </w:r>
      <w:r>
        <w:t>.WriteAsJsonAsync(context, (</w:t>
      </w:r>
      <w:r>
        <w:rPr>
          <w:color w:val="0000FF"/>
          <w14:textFill>
            <w14:solidFill>
              <w14:srgbClr w14:val="0000FF">
                <w14:lumMod w14:val="75000"/>
              </w14:srgbClr>
            </w14:solidFill>
          </w14:textFill>
        </w:rPr>
        <w:t>int</w:t>
      </w:r>
      <w:r>
        <w:t>)HttpStatusCode.BadRequest,</w:t>
      </w:r>
      <w:r w:rsidR="00BF556F">
        <w:t xml:space="preserve"> </w:t>
      </w:r>
      <w:r>
        <w:rPr>
          <w:color w:val="0000FF"/>
          <w14:textFill>
            <w14:solidFill>
              <w14:srgbClr w14:val="0000FF">
                <w14:lumMod w14:val="75000"/>
              </w14:srgbClr>
            </w14:solidFill>
          </w14:textFill>
        </w:rPr>
        <w:t>new</w:t>
      </w:r>
      <w:r>
        <w:t xml:space="preserve"> ErrorDto</w:t>
      </w:r>
    </w:p>
    <w:p w14:paraId="2BB652A0" w14:textId="610436F4" w:rsidR="004D6706" w:rsidRDefault="004D6706" w:rsidP="00DA1C88">
      <w:pPr>
        <w:pStyle w:val="Kd"/>
      </w:pPr>
      <w:r>
        <w:t>{</w:t>
      </w:r>
    </w:p>
    <w:p w14:paraId="0C8C8C49" w14:textId="1E10D37C" w:rsidR="004D6706" w:rsidRDefault="00BF556F" w:rsidP="00DA1C88">
      <w:pPr>
        <w:pStyle w:val="Kd"/>
      </w:pPr>
      <w:r>
        <w:tab/>
      </w:r>
      <w:r w:rsidR="004D6706">
        <w:t>Message = e.ParamName ?? e.Message,</w:t>
      </w:r>
    </w:p>
    <w:p w14:paraId="06EE7CED" w14:textId="068DF43F" w:rsidR="004D6706" w:rsidRDefault="00BF556F" w:rsidP="00DA1C88">
      <w:pPr>
        <w:pStyle w:val="Kd"/>
      </w:pPr>
      <w:r>
        <w:tab/>
      </w:r>
      <w:r w:rsidR="004D6706">
        <w:t xml:space="preserve">StackTrace = </w:t>
      </w:r>
      <w:r w:rsidR="004D6706">
        <w:rPr>
          <w:color w:val="0000FF"/>
          <w14:textFill>
            <w14:solidFill>
              <w14:srgbClr w14:val="0000FF">
                <w14:lumMod w14:val="75000"/>
              </w14:srgbClr>
            </w14:solidFill>
          </w14:textFill>
        </w:rPr>
        <w:t>this</w:t>
      </w:r>
      <w:r w:rsidR="004D6706">
        <w:t xml:space="preserve">._hostingEnvironment.IsDevelopment() </w:t>
      </w:r>
    </w:p>
    <w:p w14:paraId="063B509D" w14:textId="3B699A32" w:rsidR="004D6706" w:rsidRDefault="00BF556F" w:rsidP="00DA1C88">
      <w:pPr>
        <w:pStyle w:val="Kd"/>
      </w:pPr>
      <w:r>
        <w:tab/>
      </w:r>
      <w:r>
        <w:tab/>
      </w:r>
      <w:r w:rsidR="004D6706">
        <w:t xml:space="preserve">? e.StackTrace : </w:t>
      </w:r>
      <w:r w:rsidR="004D6706">
        <w:rPr>
          <w:color w:val="0000FF"/>
          <w14:textFill>
            <w14:solidFill>
              <w14:srgbClr w14:val="0000FF">
                <w14:lumMod w14:val="75000"/>
              </w14:srgbClr>
            </w14:solidFill>
          </w14:textFill>
        </w:rPr>
        <w:t>null</w:t>
      </w:r>
      <w:r w:rsidR="004D6706">
        <w:t>,</w:t>
      </w:r>
    </w:p>
    <w:p w14:paraId="2C905993" w14:textId="6E46BEAE" w:rsidR="004D6706" w:rsidRDefault="004D6706" w:rsidP="00DA1C88">
      <w:pPr>
        <w:pStyle w:val="Kd"/>
      </w:pPr>
      <w:r>
        <w:t>});</w:t>
      </w:r>
    </w:p>
    <w:p w14:paraId="38C91B45" w14:textId="2B0E0509" w:rsidR="004D6706" w:rsidRDefault="004D6706" w:rsidP="00DA1C88">
      <w:pPr>
        <w:pStyle w:val="Kd"/>
      </w:pPr>
      <w:r>
        <w:t>}</w:t>
      </w:r>
    </w:p>
    <w:p w14:paraId="1627E8C1" w14:textId="53E3EC6E" w:rsidR="004D6706" w:rsidRDefault="004D6706" w:rsidP="00DA1C88">
      <w:pPr>
        <w:pStyle w:val="Kd"/>
      </w:pPr>
      <w:r>
        <w:rPr>
          <w:color w:val="0000FF"/>
          <w14:textFill>
            <w14:solidFill>
              <w14:srgbClr w14:val="0000FF">
                <w14:lumMod w14:val="75000"/>
              </w14:srgbClr>
            </w14:solidFill>
          </w14:textFill>
        </w:rPr>
        <w:t>catch</w:t>
      </w:r>
      <w:r>
        <w:t>(BuisnessLogicException e)</w:t>
      </w:r>
    </w:p>
    <w:p w14:paraId="141900EB" w14:textId="69F220B5" w:rsidR="004D6706" w:rsidRDefault="004D6706" w:rsidP="00DA1C88">
      <w:pPr>
        <w:pStyle w:val="Kd"/>
      </w:pPr>
      <w:r>
        <w:t>{</w:t>
      </w:r>
    </w:p>
    <w:p w14:paraId="34937CB2" w14:textId="6D0B9B62" w:rsidR="004D6706" w:rsidRDefault="004D6706" w:rsidP="00DA1C88">
      <w:pPr>
        <w:pStyle w:val="Kd"/>
      </w:pPr>
      <w:r>
        <w:rPr>
          <w:color w:val="0000FF"/>
          <w14:textFill>
            <w14:solidFill>
              <w14:srgbClr w14:val="0000FF">
                <w14:lumMod w14:val="75000"/>
              </w14:srgbClr>
            </w14:solidFill>
          </w14:textFill>
        </w:rPr>
        <w:t>await</w:t>
      </w:r>
      <w:r>
        <w:t xml:space="preserve"> </w:t>
      </w:r>
      <w:r>
        <w:rPr>
          <w:color w:val="0000FF"/>
          <w14:textFill>
            <w14:solidFill>
              <w14:srgbClr w14:val="0000FF">
                <w14:lumMod w14:val="75000"/>
              </w14:srgbClr>
            </w14:solidFill>
          </w14:textFill>
        </w:rPr>
        <w:t>this</w:t>
      </w:r>
      <w:r>
        <w:t>.WriteAsJsonAsync(context,(</w:t>
      </w:r>
      <w:r>
        <w:rPr>
          <w:color w:val="0000FF"/>
          <w14:textFill>
            <w14:solidFill>
              <w14:srgbClr w14:val="0000FF">
                <w14:lumMod w14:val="75000"/>
              </w14:srgbClr>
            </w14:solidFill>
          </w14:textFill>
        </w:rPr>
        <w:t>int</w:t>
      </w:r>
      <w:r>
        <w:t>)HttpStatusCode.BadRequest,</w:t>
      </w:r>
      <w:r w:rsidR="00BF556F">
        <w:t xml:space="preserve"> </w:t>
      </w:r>
      <w:r>
        <w:rPr>
          <w:color w:val="0000FF"/>
          <w14:textFill>
            <w14:solidFill>
              <w14:srgbClr w14:val="0000FF">
                <w14:lumMod w14:val="75000"/>
              </w14:srgbClr>
            </w14:solidFill>
          </w14:textFill>
        </w:rPr>
        <w:t>new</w:t>
      </w:r>
      <w:r>
        <w:t xml:space="preserve"> ErrorDto</w:t>
      </w:r>
    </w:p>
    <w:p w14:paraId="19239641" w14:textId="7B8FB400" w:rsidR="004D6706" w:rsidRDefault="004D6706" w:rsidP="00DA1C88">
      <w:pPr>
        <w:pStyle w:val="Kd"/>
      </w:pPr>
      <w:r>
        <w:t>{</w:t>
      </w:r>
    </w:p>
    <w:p w14:paraId="0547EA13" w14:textId="7154E626" w:rsidR="004D6706" w:rsidRDefault="00BF556F" w:rsidP="00DA1C88">
      <w:pPr>
        <w:pStyle w:val="Kd"/>
      </w:pPr>
      <w:r>
        <w:tab/>
      </w:r>
      <w:r w:rsidR="004D6706">
        <w:t>Message = e.Message</w:t>
      </w:r>
    </w:p>
    <w:p w14:paraId="32EB7FB1" w14:textId="453B0891" w:rsidR="004D6706" w:rsidRDefault="004D6706" w:rsidP="00DA1C88">
      <w:pPr>
        <w:pStyle w:val="Kd"/>
      </w:pPr>
      <w:r>
        <w:t>});</w:t>
      </w:r>
    </w:p>
    <w:p w14:paraId="0F8E8A43" w14:textId="04C46C8F" w:rsidR="004D6706" w:rsidRDefault="004D6706" w:rsidP="00DA1C88">
      <w:pPr>
        <w:pStyle w:val="Kd"/>
      </w:pPr>
      <w:r>
        <w:t>}</w:t>
      </w:r>
    </w:p>
    <w:p w14:paraId="6A5AE176" w14:textId="7E85612B" w:rsidR="004D6706" w:rsidRDefault="004D6706" w:rsidP="00DA1C88">
      <w:pPr>
        <w:pStyle w:val="Kd"/>
      </w:pPr>
      <w:r>
        <w:rPr>
          <w:color w:val="0000FF"/>
          <w14:textFill>
            <w14:solidFill>
              <w14:srgbClr w14:val="0000FF">
                <w14:lumMod w14:val="75000"/>
              </w14:srgbClr>
            </w14:solidFill>
          </w14:textFill>
        </w:rPr>
        <w:t>catch</w:t>
      </w:r>
      <w:r>
        <w:t xml:space="preserve"> (Exception e)</w:t>
      </w:r>
    </w:p>
    <w:p w14:paraId="3B8863C1" w14:textId="5DEDA9CD" w:rsidR="004D6706" w:rsidRDefault="004D6706" w:rsidP="00DA1C88">
      <w:pPr>
        <w:pStyle w:val="Kd"/>
      </w:pPr>
      <w:r>
        <w:t>{</w:t>
      </w:r>
    </w:p>
    <w:p w14:paraId="79B8253F" w14:textId="4E9E2813" w:rsidR="004D6706" w:rsidRDefault="004D6706" w:rsidP="00DA1C88">
      <w:pPr>
        <w:pStyle w:val="Kd"/>
      </w:pPr>
      <w:r>
        <w:rPr>
          <w:color w:val="0000FF"/>
          <w14:textFill>
            <w14:solidFill>
              <w14:srgbClr w14:val="0000FF">
                <w14:lumMod w14:val="75000"/>
              </w14:srgbClr>
            </w14:solidFill>
          </w14:textFill>
        </w:rPr>
        <w:t>await</w:t>
      </w:r>
      <w:r>
        <w:t xml:space="preserve"> </w:t>
      </w:r>
      <w:r>
        <w:rPr>
          <w:color w:val="0000FF"/>
          <w14:textFill>
            <w14:solidFill>
              <w14:srgbClr w14:val="0000FF">
                <w14:lumMod w14:val="75000"/>
              </w14:srgbClr>
            </w14:solidFill>
          </w14:textFill>
        </w:rPr>
        <w:t>this</w:t>
      </w:r>
      <w:r>
        <w:t>.WriteAsJsonAsync(context,(</w:t>
      </w:r>
      <w:r>
        <w:rPr>
          <w:color w:val="0000FF"/>
          <w14:textFill>
            <w14:solidFill>
              <w14:srgbClr w14:val="0000FF">
                <w14:lumMod w14:val="75000"/>
              </w14:srgbClr>
            </w14:solidFill>
          </w14:textFill>
        </w:rPr>
        <w:t>int</w:t>
      </w:r>
      <w:r>
        <w:t>)HttpStatusCode.InternalServerError,</w:t>
      </w:r>
      <w:r>
        <w:rPr>
          <w:color w:val="0000FF"/>
          <w14:textFill>
            <w14:solidFill>
              <w14:srgbClr w14:val="0000FF">
                <w14:lumMod w14:val="75000"/>
              </w14:srgbClr>
            </w14:solidFill>
          </w14:textFill>
        </w:rPr>
        <w:t>new</w:t>
      </w:r>
      <w:r>
        <w:t xml:space="preserve"> ErrorDto</w:t>
      </w:r>
    </w:p>
    <w:p w14:paraId="2879EAB5" w14:textId="1F5D69A6" w:rsidR="004D6706" w:rsidRDefault="004D6706" w:rsidP="00DA1C88">
      <w:pPr>
        <w:pStyle w:val="Kd"/>
      </w:pPr>
      <w:r>
        <w:t>{</w:t>
      </w:r>
    </w:p>
    <w:p w14:paraId="186E9E32" w14:textId="77777777" w:rsidR="00BF556F" w:rsidRDefault="00BF556F" w:rsidP="00DA1C88">
      <w:pPr>
        <w:pStyle w:val="Kd"/>
      </w:pPr>
      <w:r>
        <w:tab/>
      </w:r>
      <w:r w:rsidR="004D6706">
        <w:t xml:space="preserve">Message = _hostingEnvironment.IsDevelopment() </w:t>
      </w:r>
    </w:p>
    <w:p w14:paraId="682DEF4D" w14:textId="2BAEA6D9" w:rsidR="004D6706" w:rsidRDefault="00BF556F" w:rsidP="00DA1C88">
      <w:pPr>
        <w:pStyle w:val="Kd"/>
      </w:pPr>
      <w:r>
        <w:tab/>
      </w:r>
      <w:r>
        <w:tab/>
      </w:r>
      <w:r w:rsidR="004D6706">
        <w:t xml:space="preserve">? e.Message : </w:t>
      </w:r>
      <w:r w:rsidR="004D6706">
        <w:rPr>
          <w:color w:val="A31515"/>
          <w14:textFill>
            <w14:solidFill>
              <w14:srgbClr w14:val="A31515">
                <w14:lumMod w14:val="75000"/>
              </w14:srgbClr>
            </w14:solidFill>
          </w14:textFill>
        </w:rPr>
        <w:t>"Internal error"</w:t>
      </w:r>
      <w:r w:rsidR="004D6706">
        <w:t>,</w:t>
      </w:r>
    </w:p>
    <w:p w14:paraId="2EAF2FC5" w14:textId="77777777" w:rsidR="00BF556F" w:rsidRDefault="00BF556F" w:rsidP="00DA1C88">
      <w:pPr>
        <w:pStyle w:val="Kd"/>
      </w:pPr>
      <w:r>
        <w:tab/>
      </w:r>
      <w:r w:rsidR="004D6706">
        <w:t xml:space="preserve">StackTrace = </w:t>
      </w:r>
      <w:r w:rsidR="004D6706">
        <w:rPr>
          <w:color w:val="0000FF"/>
          <w14:textFill>
            <w14:solidFill>
              <w14:srgbClr w14:val="0000FF">
                <w14:lumMod w14:val="75000"/>
              </w14:srgbClr>
            </w14:solidFill>
          </w14:textFill>
        </w:rPr>
        <w:t>this</w:t>
      </w:r>
      <w:r w:rsidR="004D6706">
        <w:t xml:space="preserve">._hostingEnvironment.IsDevelopment() </w:t>
      </w:r>
    </w:p>
    <w:p w14:paraId="45425D1A" w14:textId="5207CF62" w:rsidR="004D6706" w:rsidRDefault="00BF556F" w:rsidP="00DA1C88">
      <w:pPr>
        <w:pStyle w:val="Kd"/>
      </w:pPr>
      <w:r>
        <w:tab/>
      </w:r>
      <w:r>
        <w:tab/>
      </w:r>
      <w:r w:rsidR="004D6706">
        <w:t xml:space="preserve">? e.StackTrace : </w:t>
      </w:r>
      <w:r w:rsidR="004D6706">
        <w:rPr>
          <w:color w:val="0000FF"/>
          <w14:textFill>
            <w14:solidFill>
              <w14:srgbClr w14:val="0000FF">
                <w14:lumMod w14:val="75000"/>
              </w14:srgbClr>
            </w14:solidFill>
          </w14:textFill>
        </w:rPr>
        <w:t>null</w:t>
      </w:r>
      <w:r w:rsidR="004D6706">
        <w:t>,</w:t>
      </w:r>
    </w:p>
    <w:p w14:paraId="1DFA7927" w14:textId="308349E8" w:rsidR="004D6706" w:rsidRDefault="004D6706" w:rsidP="00DA1C88">
      <w:pPr>
        <w:pStyle w:val="Kd"/>
      </w:pPr>
      <w:r>
        <w:t>});</w:t>
      </w:r>
    </w:p>
    <w:p w14:paraId="2D068451" w14:textId="37B71795" w:rsidR="004D6706" w:rsidRDefault="004D6706" w:rsidP="00DA1C88">
      <w:pPr>
        <w:pStyle w:val="Kd"/>
      </w:pPr>
      <w:r>
        <w:t>}</w:t>
      </w:r>
    </w:p>
    <w:p w14:paraId="0C89194B" w14:textId="760F0381" w:rsidR="004D6706" w:rsidRDefault="004D6706" w:rsidP="00DA1C88">
      <w:pPr>
        <w:pStyle w:val="Kd"/>
      </w:pPr>
      <w:r>
        <w:t>}</w:t>
      </w:r>
    </w:p>
    <w:p w14:paraId="39066DCA" w14:textId="2F3EB5A8" w:rsidR="00BF556F" w:rsidRDefault="00BF556F" w:rsidP="00BF556F">
      <w:r>
        <w:t xml:space="preserve">A kódrészlet elkapja a beérkező HTTP üzeneteket, és ha a kezelésük során hibát észlel, azokat hiba típus alapján különböző módon kezeli, ezen kívül a </w:t>
      </w:r>
      <w:r w:rsidRPr="00BF556F">
        <w:rPr>
          <w:rStyle w:val="Emphasis"/>
        </w:rPr>
        <w:t>this._hostingEnvoronment.IsDevelopment()</w:t>
      </w:r>
      <w:r>
        <w:t xml:space="preserve"> hívás segítségével megállapítja, hogy éles vagy teszt környezetben /konfigurációban fut az alkalmazás és ha nem teszt alatt fut nem engedi ki az esetlegesen érzékeny információkat tartalmazó hibarészeket.</w:t>
      </w:r>
    </w:p>
    <w:p w14:paraId="66B45571" w14:textId="6480B39C" w:rsidR="00BF556F" w:rsidRDefault="00BF556F" w:rsidP="00BF556F">
      <w:pPr>
        <w:pStyle w:val="Heading3"/>
      </w:pPr>
      <w:bookmarkStart w:id="565" w:name="_Toc90385685"/>
      <w:r>
        <w:t>TaxiService.Dal</w:t>
      </w:r>
      <w:bookmarkEnd w:id="565"/>
    </w:p>
    <w:p w14:paraId="38775717" w14:textId="59C9F16C" w:rsidR="00701C0D" w:rsidRDefault="007762DA" w:rsidP="00701C0D">
      <w:r>
        <w:t>Ahogy az elnevezésből is következik, a Data Access Layer felel az adatbázis eléréssel kapcsolatos feladatokért. Ilyen az adatbázisban megjelenő adatosztályok, az adatbázist leíró context és az adatbázis nyomon követéséért felelős migrációk.</w:t>
      </w:r>
    </w:p>
    <w:p w14:paraId="333F9793" w14:textId="1B432DBC" w:rsidR="007E4DF2" w:rsidRDefault="007E4DF2" w:rsidP="007E4DF2">
      <w:pPr>
        <w:pStyle w:val="Heading4"/>
      </w:pPr>
      <w:r>
        <w:lastRenderedPageBreak/>
        <w:t>Context</w:t>
      </w:r>
    </w:p>
    <w:p w14:paraId="7B3E467B" w14:textId="585AD708" w:rsidR="007E4DF2" w:rsidRDefault="007E4DF2" w:rsidP="007E4DF2">
      <w:r>
        <w:t xml:space="preserve">Az adatbázis leírását a </w:t>
      </w:r>
      <w:r w:rsidRPr="007E4DF2">
        <w:rPr>
          <w:rStyle w:val="Emphasis"/>
        </w:rPr>
        <w:t>TaxiServiceContext.cs</w:t>
      </w:r>
      <w:r>
        <w:t xml:space="preserve"> fájl tartalmazza. Az EF Core segítségével </w:t>
      </w:r>
      <w:r w:rsidR="00D94194">
        <w:t>a legtöbb kapcsolat típus elég az entitások szintjén meghatározni, azonban a bonyolultabb kapcsolatokat, különleges konfigurációkat</w:t>
      </w:r>
      <w:ins w:id="566" w:author="Szalkai Krisztián Farkas" w:date="2021-12-10T19:52:00Z">
        <w:r w:rsidR="00E737B7">
          <w:t xml:space="preserve"> – </w:t>
        </w:r>
      </w:ins>
      <w:del w:id="567" w:author="Szalkai Krisztián Farkas" w:date="2021-12-10T19:52:00Z">
        <w:r w:rsidR="00D94194" w:rsidDel="00E737B7">
          <w:delText xml:space="preserve">, </w:delText>
        </w:r>
      </w:del>
      <w:r w:rsidR="00D94194">
        <w:t>úgynevezett „</w:t>
      </w:r>
      <w:del w:id="568" w:author="Szalkai Krisztián Farkas" w:date="2021-12-10T19:54:00Z">
        <w:r w:rsidR="00D94194" w:rsidDel="00E737B7">
          <w:delText>seed„ adatokat</w:delText>
        </w:r>
      </w:del>
      <w:proofErr w:type="gramStart"/>
      <w:ins w:id="569" w:author="Szalkai Krisztián Farkas" w:date="2021-12-10T19:54:00Z">
        <w:r w:rsidR="00E737B7">
          <w:t>seed„ adatokat</w:t>
        </w:r>
      </w:ins>
      <w:proofErr w:type="gramEnd"/>
      <w:ins w:id="570" w:author="Szalkai Krisztián Farkas" w:date="2021-12-10T19:53:00Z">
        <w:r w:rsidR="00E737B7">
          <w:t xml:space="preserve"> – </w:t>
        </w:r>
      </w:ins>
      <w:del w:id="571" w:author="Szalkai Krisztián Farkas" w:date="2021-12-10T19:53:00Z">
        <w:r w:rsidR="00D94194" w:rsidDel="00E737B7">
          <w:delText xml:space="preserve"> </w:delText>
        </w:r>
      </w:del>
      <w:r w:rsidR="00D94194">
        <w:t>ebben a fájlban lehet beállítani.</w:t>
      </w:r>
    </w:p>
    <w:p w14:paraId="4C84CC69" w14:textId="77777777" w:rsidR="00D94194" w:rsidRDefault="00D94194" w:rsidP="00D94194">
      <w:pPr>
        <w:pStyle w:val="Kp"/>
      </w:pPr>
      <w:r>
        <w:rPr>
          <w:noProof/>
        </w:rPr>
        <w:drawing>
          <wp:inline distT="0" distB="0" distL="0" distR="0" wp14:anchorId="271FB1DC" wp14:editId="1C828E3E">
            <wp:extent cx="5400040" cy="162052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a:stretch>
                      <a:fillRect/>
                    </a:stretch>
                  </pic:blipFill>
                  <pic:spPr>
                    <a:xfrm>
                      <a:off x="0" y="0"/>
                      <a:ext cx="5400040" cy="1620520"/>
                    </a:xfrm>
                    <a:prstGeom prst="rect">
                      <a:avLst/>
                    </a:prstGeom>
                  </pic:spPr>
                </pic:pic>
              </a:graphicData>
            </a:graphic>
          </wp:inline>
        </w:drawing>
      </w:r>
    </w:p>
    <w:bookmarkStart w:id="572" w:name="_Ref87364535"/>
    <w:p w14:paraId="231432BA" w14:textId="10A7CCB9" w:rsidR="00D94194" w:rsidRDefault="005076B8" w:rsidP="00D94194">
      <w:pPr>
        <w:pStyle w:val="Caption"/>
      </w:pPr>
      <w:ins w:id="573" w:author="Szalkai Krisztián Farkas" w:date="2021-12-10T19:42:00Z">
        <w:r>
          <w:fldChar w:fldCharType="begin"/>
        </w:r>
        <w:r>
          <w:instrText xml:space="preserve"> STYLEREF 3 \s </w:instrText>
        </w:r>
      </w:ins>
      <w:r>
        <w:fldChar w:fldCharType="separate"/>
      </w:r>
      <w:r w:rsidR="00A427C2">
        <w:rPr>
          <w:noProof/>
        </w:rPr>
        <w:t>4.1.4</w:t>
      </w:r>
      <w:ins w:id="574" w:author="Szalkai Krisztián Farkas" w:date="2021-12-10T19:42:00Z">
        <w:r>
          <w:fldChar w:fldCharType="end"/>
        </w:r>
        <w:r>
          <w:noBreakHyphen/>
        </w:r>
        <w:r>
          <w:fldChar w:fldCharType="begin"/>
        </w:r>
        <w:r>
          <w:instrText xml:space="preserve"> SEQ ábra \* ARABIC \s 3 </w:instrText>
        </w:r>
      </w:ins>
      <w:r>
        <w:fldChar w:fldCharType="separate"/>
      </w:r>
      <w:ins w:id="575" w:author="Szalkai Krisztián Farkas" w:date="2021-12-14T14:51:00Z">
        <w:r w:rsidR="00A427C2">
          <w:rPr>
            <w:noProof/>
          </w:rPr>
          <w:t>1</w:t>
        </w:r>
      </w:ins>
      <w:ins w:id="576" w:author="Szalkai Krisztián Farkas" w:date="2021-12-10T19:42:00Z">
        <w:r>
          <w:fldChar w:fldCharType="end"/>
        </w:r>
      </w:ins>
      <w:del w:id="577"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4.1.4</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bookmarkEnd w:id="572"/>
      <w:r w:rsidR="00D94194">
        <w:t xml:space="preserve"> Adatbázis konfiguráció</w:t>
      </w:r>
    </w:p>
    <w:p w14:paraId="7007040B" w14:textId="2E95D3F5" w:rsidR="00D94194" w:rsidRDefault="00D94194" w:rsidP="00D94194">
      <w:r>
        <w:t>A fent látható (</w:t>
      </w:r>
      <w:r>
        <w:fldChar w:fldCharType="begin"/>
      </w:r>
      <w:r>
        <w:instrText xml:space="preserve"> REF _Ref87364535 \h </w:instrText>
      </w:r>
      <w:r>
        <w:fldChar w:fldCharType="separate"/>
      </w:r>
      <w:r w:rsidR="00A427C2">
        <w:rPr>
          <w:noProof/>
        </w:rPr>
        <w:t>4.1.4</w:t>
      </w:r>
      <w:r w:rsidR="00A427C2">
        <w:noBreakHyphen/>
      </w:r>
      <w:r w:rsidR="00A427C2">
        <w:rPr>
          <w:noProof/>
        </w:rPr>
        <w:t>1</w:t>
      </w:r>
      <w:r>
        <w:fldChar w:fldCharType="end"/>
      </w:r>
      <w:r>
        <w:t xml:space="preserve">) ábrán az adatbázis konfiguráció egy részlete található. A fenti kódrészlettel a három különböző szerepkörű felhasználó osztályokat egy táblába „sűrítjük” úgynevezett Discriminator segítségével, ez azt jelenti, hogy beállítunk egy közös ősosztállyal rendelkező osztályok halmazára egy olyan property-t, amivel az adatbázisból való beolvasáskor meg tudjuk különböztetni a különböző osztályokat – ez </w:t>
      </w:r>
      <w:del w:id="578" w:author="Szalkai Krisztián Farkas" w:date="2021-12-10T19:53:00Z">
        <w:r w:rsidDel="00E737B7">
          <w:delText xml:space="preserve">a </w:delText>
        </w:r>
      </w:del>
      <w:r>
        <w:t xml:space="preserve">esetünkben a szerepkör. A lenti kódrészlet definiál egy indexet a </w:t>
      </w:r>
      <w:r w:rsidRPr="00D94194">
        <w:rPr>
          <w:rStyle w:val="Emphasis"/>
        </w:rPr>
        <w:t>DiscountCode</w:t>
      </w:r>
      <w:r>
        <w:t xml:space="preserve"> property-re</w:t>
      </w:r>
      <w:r w:rsidR="00F71D02">
        <w:t xml:space="preserve"> és kiköti, hogy két ugyanolyan nem lehet az adatbázisban.</w:t>
      </w:r>
    </w:p>
    <w:p w14:paraId="04F9151F" w14:textId="38F00698" w:rsidR="00F71D02" w:rsidRDefault="00F71D02" w:rsidP="00D94194">
      <w:r>
        <w:t xml:space="preserve">A </w:t>
      </w:r>
      <w:r w:rsidRPr="00F71D02">
        <w:rPr>
          <w:rStyle w:val="Emphasis"/>
        </w:rPr>
        <w:t>Migrations</w:t>
      </w:r>
      <w:r>
        <w:t xml:space="preserve"> mappa tartalmazza az adatbázis-változások során keletkezett migrációkat, ezek Code First megközelítéskor automatikusan generálhatóak az adatbázis aktuális állapota és a kód állapota közötti különbségek alapján. Ennek célja, hogy az entitások változása esetén frissíteni lehessen egy már élesben működő adatbázist anélkül, hogy az adatokat elveszítenénk.</w:t>
      </w:r>
    </w:p>
    <w:p w14:paraId="6B39D1C1" w14:textId="58A422C7" w:rsidR="00F71D02" w:rsidRDefault="00F71D02" w:rsidP="00F71D02">
      <w:pPr>
        <w:pStyle w:val="Heading4"/>
      </w:pPr>
      <w:r>
        <w:t>Entities</w:t>
      </w:r>
    </w:p>
    <w:p w14:paraId="2BD71FFC" w14:textId="73A9BF14" w:rsidR="00F71D02" w:rsidRDefault="00F71D02" w:rsidP="00F71D02">
      <w:r>
        <w:t>Az adatbázisban használt osztályok kerültek ebbe a mappába. Az entitások</w:t>
      </w:r>
      <w:r w:rsidR="00674029">
        <w:t xml:space="preserve"> felépítése látható a </w:t>
      </w:r>
      <w:r w:rsidR="00674029">
        <w:fldChar w:fldCharType="begin"/>
      </w:r>
      <w:r w:rsidR="00674029">
        <w:instrText xml:space="preserve"> REF _Ref87365969 \r \h </w:instrText>
      </w:r>
      <w:r w:rsidR="00674029">
        <w:fldChar w:fldCharType="separate"/>
      </w:r>
      <w:r w:rsidR="00A427C2">
        <w:t>3.5</w:t>
      </w:r>
      <w:r w:rsidR="00674029">
        <w:fldChar w:fldCharType="end"/>
      </w:r>
      <w:r w:rsidR="00674029">
        <w:t xml:space="preserve"> </w:t>
      </w:r>
      <w:r w:rsidR="00674029">
        <w:fldChar w:fldCharType="begin"/>
      </w:r>
      <w:r w:rsidR="00674029">
        <w:instrText xml:space="preserve"> REF _Ref87365972 \h </w:instrText>
      </w:r>
      <w:r w:rsidR="00674029">
        <w:fldChar w:fldCharType="separate"/>
      </w:r>
      <w:r w:rsidR="00A427C2">
        <w:t>Az adatbázis felépítése</w:t>
      </w:r>
      <w:r w:rsidR="00674029">
        <w:fldChar w:fldCharType="end"/>
      </w:r>
      <w:r w:rsidR="00674029">
        <w:t xml:space="preserve"> fejezetben, így itt csak a lényegesebb pontokat emelném ki. Egyes kapcsolatot a másik tábla kulcsára mutató kulcs felvételével, illetve egy navigation property felvételével lehet definiálni, erre az alább látható kapcsolótáblán két példát is látni.</w:t>
      </w:r>
    </w:p>
    <w:p w14:paraId="0C417397" w14:textId="77777777" w:rsidR="00674029" w:rsidRDefault="00674029" w:rsidP="00674029">
      <w:pPr>
        <w:pStyle w:val="Kp"/>
      </w:pPr>
      <w:r>
        <w:rPr>
          <w:noProof/>
        </w:rPr>
        <w:lastRenderedPageBreak/>
        <w:drawing>
          <wp:inline distT="0" distB="0" distL="0" distR="0" wp14:anchorId="1633FF57" wp14:editId="0E711A8E">
            <wp:extent cx="5400040" cy="3006090"/>
            <wp:effectExtent l="0" t="0" r="0" b="381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0"/>
                    <a:stretch>
                      <a:fillRect/>
                    </a:stretch>
                  </pic:blipFill>
                  <pic:spPr>
                    <a:xfrm>
                      <a:off x="0" y="0"/>
                      <a:ext cx="5400040" cy="3006090"/>
                    </a:xfrm>
                    <a:prstGeom prst="rect">
                      <a:avLst/>
                    </a:prstGeom>
                  </pic:spPr>
                </pic:pic>
              </a:graphicData>
            </a:graphic>
          </wp:inline>
        </w:drawing>
      </w:r>
    </w:p>
    <w:bookmarkStart w:id="579" w:name="_Ref87366386"/>
    <w:p w14:paraId="7EA5419E" w14:textId="65430456" w:rsidR="00674029" w:rsidRDefault="005076B8" w:rsidP="00674029">
      <w:pPr>
        <w:pStyle w:val="Caption"/>
      </w:pPr>
      <w:ins w:id="580" w:author="Szalkai Krisztián Farkas" w:date="2021-12-10T19:42:00Z">
        <w:r>
          <w:fldChar w:fldCharType="begin"/>
        </w:r>
        <w:r>
          <w:instrText xml:space="preserve"> STYLEREF 3 \s </w:instrText>
        </w:r>
      </w:ins>
      <w:r>
        <w:fldChar w:fldCharType="separate"/>
      </w:r>
      <w:r w:rsidR="00A427C2">
        <w:rPr>
          <w:noProof/>
        </w:rPr>
        <w:t>4.1.4</w:t>
      </w:r>
      <w:ins w:id="581" w:author="Szalkai Krisztián Farkas" w:date="2021-12-10T19:42:00Z">
        <w:r>
          <w:fldChar w:fldCharType="end"/>
        </w:r>
        <w:r>
          <w:noBreakHyphen/>
        </w:r>
        <w:r>
          <w:fldChar w:fldCharType="begin"/>
        </w:r>
        <w:r>
          <w:instrText xml:space="preserve"> SEQ ábra \* ARABIC \s 3 </w:instrText>
        </w:r>
      </w:ins>
      <w:r>
        <w:fldChar w:fldCharType="separate"/>
      </w:r>
      <w:ins w:id="582" w:author="Szalkai Krisztián Farkas" w:date="2021-12-14T14:51:00Z">
        <w:r w:rsidR="00A427C2">
          <w:rPr>
            <w:noProof/>
          </w:rPr>
          <w:t>2</w:t>
        </w:r>
      </w:ins>
      <w:ins w:id="583" w:author="Szalkai Krisztián Farkas" w:date="2021-12-10T19:42:00Z">
        <w:r>
          <w:fldChar w:fldCharType="end"/>
        </w:r>
      </w:ins>
      <w:del w:id="584"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4.1.4</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2</w:delText>
        </w:r>
        <w:r w:rsidR="00234A06" w:rsidDel="005076B8">
          <w:rPr>
            <w:noProof/>
          </w:rPr>
          <w:fldChar w:fldCharType="end"/>
        </w:r>
      </w:del>
      <w:bookmarkEnd w:id="579"/>
      <w:r w:rsidR="00674029">
        <w:t xml:space="preserve"> Foglalások és preferenciák közötti kapcsolótábla</w:t>
      </w:r>
    </w:p>
    <w:p w14:paraId="4741C08B" w14:textId="37484944" w:rsidR="00674029" w:rsidRDefault="00674029" w:rsidP="00674029">
      <w:r>
        <w:t xml:space="preserve">Egy-több kapcsolat a másik oldalról egy lista meghatározásával lehetséges, több-több kapcsolat pedig egy a </w:t>
      </w:r>
      <w:r>
        <w:fldChar w:fldCharType="begin"/>
      </w:r>
      <w:r>
        <w:instrText xml:space="preserve"> REF _Ref87366386 \h </w:instrText>
      </w:r>
      <w:r>
        <w:fldChar w:fldCharType="separate"/>
      </w:r>
      <w:r w:rsidR="00A427C2">
        <w:rPr>
          <w:noProof/>
        </w:rPr>
        <w:t>4.1.4</w:t>
      </w:r>
      <w:r w:rsidR="00A427C2">
        <w:noBreakHyphen/>
      </w:r>
      <w:r w:rsidR="00A427C2">
        <w:rPr>
          <w:noProof/>
        </w:rPr>
        <w:t>2</w:t>
      </w:r>
      <w:r>
        <w:fldChar w:fldCharType="end"/>
      </w:r>
      <w:r>
        <w:t xml:space="preserve"> ábrán látható kapcsolótábla létrehozásával lehetséges.</w:t>
      </w:r>
    </w:p>
    <w:p w14:paraId="527D355A" w14:textId="4D7E78EA" w:rsidR="00AE7610" w:rsidRPr="00674029" w:rsidRDefault="00AE7610" w:rsidP="00674029">
      <w:r>
        <w:t>Ebbe a rétegbe kerültek még az alkalmazás során használt enum típusú változók, ezek szigorúan nem tartoznak az adatbázishoz ezért kerülhettek volna például az üzleti logikai rétegbe is, ám mivel az entitásokban is használjuk az osztályokat itt is logikus lehet az elhelyezésük.</w:t>
      </w:r>
    </w:p>
    <w:p w14:paraId="6E02E122" w14:textId="07F185B3" w:rsidR="00BF556F" w:rsidRDefault="00140598" w:rsidP="00140598">
      <w:pPr>
        <w:pStyle w:val="Heading3"/>
      </w:pPr>
      <w:bookmarkStart w:id="585" w:name="_Toc90385686"/>
      <w:r>
        <w:t>TaxiService.Dto</w:t>
      </w:r>
      <w:bookmarkEnd w:id="585"/>
    </w:p>
    <w:p w14:paraId="57A2CB97" w14:textId="1B54D127" w:rsidR="00AE7610" w:rsidRDefault="002A1D79" w:rsidP="00AE7610">
      <w:r>
        <w:t>A DTO-k</w:t>
      </w:r>
      <w:r w:rsidR="00754EE5">
        <w:t xml:space="preserve"> szerepéről és</w:t>
      </w:r>
      <w:r>
        <w:t xml:space="preserve"> hasznosságáról már beszéltem a </w:t>
      </w:r>
      <w:r>
        <w:fldChar w:fldCharType="begin"/>
      </w:r>
      <w:r>
        <w:instrText xml:space="preserve"> REF _Ref87366832 \r \h </w:instrText>
      </w:r>
      <w:r>
        <w:fldChar w:fldCharType="separate"/>
      </w:r>
      <w:r w:rsidR="00A427C2">
        <w:t>4.1.1</w:t>
      </w:r>
      <w:r>
        <w:fldChar w:fldCharType="end"/>
      </w:r>
      <w:r>
        <w:t xml:space="preserve"> fejezetben, így itt csak kiemelnék néh</w:t>
      </w:r>
      <w:r w:rsidR="00754EE5">
        <w:t>ány érdekesebb részletet.</w:t>
      </w:r>
    </w:p>
    <w:p w14:paraId="117FDEAE" w14:textId="77777777" w:rsidR="00B758BD" w:rsidRDefault="00B758BD" w:rsidP="00B758BD">
      <w:pPr>
        <w:pStyle w:val="Kp"/>
      </w:pPr>
      <w:r>
        <w:rPr>
          <w:noProof/>
        </w:rPr>
        <w:drawing>
          <wp:inline distT="0" distB="0" distL="0" distR="0" wp14:anchorId="71A25D39" wp14:editId="73B62A47">
            <wp:extent cx="5400040" cy="114427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stretch>
                      <a:fillRect/>
                    </a:stretch>
                  </pic:blipFill>
                  <pic:spPr>
                    <a:xfrm>
                      <a:off x="0" y="0"/>
                      <a:ext cx="5400040" cy="1144270"/>
                    </a:xfrm>
                    <a:prstGeom prst="rect">
                      <a:avLst/>
                    </a:prstGeom>
                  </pic:spPr>
                </pic:pic>
              </a:graphicData>
            </a:graphic>
          </wp:inline>
        </w:drawing>
      </w:r>
    </w:p>
    <w:p w14:paraId="058411E3" w14:textId="086EBA0B" w:rsidR="00754EE5" w:rsidRDefault="005076B8" w:rsidP="00B758BD">
      <w:pPr>
        <w:pStyle w:val="Caption"/>
      </w:pPr>
      <w:ins w:id="586" w:author="Szalkai Krisztián Farkas" w:date="2021-12-10T19:42:00Z">
        <w:r>
          <w:fldChar w:fldCharType="begin"/>
        </w:r>
        <w:r>
          <w:instrText xml:space="preserve"> STYLEREF 3 \s </w:instrText>
        </w:r>
      </w:ins>
      <w:r>
        <w:fldChar w:fldCharType="separate"/>
      </w:r>
      <w:r w:rsidR="00A427C2">
        <w:rPr>
          <w:noProof/>
        </w:rPr>
        <w:t>4.1.5</w:t>
      </w:r>
      <w:ins w:id="587" w:author="Szalkai Krisztián Farkas" w:date="2021-12-10T19:42:00Z">
        <w:r>
          <w:fldChar w:fldCharType="end"/>
        </w:r>
        <w:r>
          <w:noBreakHyphen/>
        </w:r>
        <w:r>
          <w:fldChar w:fldCharType="begin"/>
        </w:r>
        <w:r>
          <w:instrText xml:space="preserve"> SEQ ábra \* ARABIC \s 3 </w:instrText>
        </w:r>
      </w:ins>
      <w:r>
        <w:fldChar w:fldCharType="separate"/>
      </w:r>
      <w:ins w:id="588" w:author="Szalkai Krisztián Farkas" w:date="2021-12-14T14:51:00Z">
        <w:r w:rsidR="00A427C2">
          <w:rPr>
            <w:noProof/>
          </w:rPr>
          <w:t>1</w:t>
        </w:r>
      </w:ins>
      <w:ins w:id="589" w:author="Szalkai Krisztián Farkas" w:date="2021-12-10T19:42:00Z">
        <w:r>
          <w:fldChar w:fldCharType="end"/>
        </w:r>
      </w:ins>
      <w:del w:id="590"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4.1.5</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r w:rsidR="00B758BD">
        <w:t xml:space="preserve"> Pager DTO-k</w:t>
      </w:r>
    </w:p>
    <w:p w14:paraId="28F6181A" w14:textId="5C322418" w:rsidR="00B758BD" w:rsidRDefault="002245ED" w:rsidP="00B758BD">
      <w:r>
        <w:t>A fenti képen láthatóak a lapozáshoz használt osztályok. A lapozás azért előnyös, mert nem kell egyben megkeresni és átküldeni több száz, vagy akár több ezer rekordot egy kereséskor, hanem csak egy előre meghatározott mennyiséget töltünk be egyszerre, erről az üzleti logikai résznél részletesen is írni fogok.</w:t>
      </w:r>
    </w:p>
    <w:p w14:paraId="0A9F8FDA" w14:textId="1AF5E0F0" w:rsidR="002245ED" w:rsidRDefault="002245ED" w:rsidP="00B758BD">
      <w:r>
        <w:lastRenderedPageBreak/>
        <w:t>Az alábbi képen jól látszik, hogy ugyanahhoz az adatbázis entitáshoz rengeteg féle DTO-t készíthetünk felhasználási esettől függően.</w:t>
      </w:r>
    </w:p>
    <w:p w14:paraId="4E4E10A6" w14:textId="77777777" w:rsidR="002245ED" w:rsidRDefault="002245ED" w:rsidP="002245ED">
      <w:pPr>
        <w:pStyle w:val="Kp"/>
      </w:pPr>
      <w:r>
        <w:rPr>
          <w:noProof/>
        </w:rPr>
        <w:drawing>
          <wp:inline distT="0" distB="0" distL="0" distR="0" wp14:anchorId="315DBAF3" wp14:editId="73D9BD76">
            <wp:extent cx="2724150" cy="13906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a:stretch>
                      <a:fillRect/>
                    </a:stretch>
                  </pic:blipFill>
                  <pic:spPr>
                    <a:xfrm>
                      <a:off x="0" y="0"/>
                      <a:ext cx="2724150" cy="1390650"/>
                    </a:xfrm>
                    <a:prstGeom prst="rect">
                      <a:avLst/>
                    </a:prstGeom>
                  </pic:spPr>
                </pic:pic>
              </a:graphicData>
            </a:graphic>
          </wp:inline>
        </w:drawing>
      </w:r>
    </w:p>
    <w:p w14:paraId="65C325C9" w14:textId="786C154F" w:rsidR="002245ED" w:rsidRDefault="005076B8" w:rsidP="002245ED">
      <w:pPr>
        <w:pStyle w:val="Caption"/>
      </w:pPr>
      <w:ins w:id="591" w:author="Szalkai Krisztián Farkas" w:date="2021-12-10T19:42:00Z">
        <w:r>
          <w:fldChar w:fldCharType="begin"/>
        </w:r>
        <w:r>
          <w:instrText xml:space="preserve"> STYLEREF 3 \s </w:instrText>
        </w:r>
      </w:ins>
      <w:r>
        <w:fldChar w:fldCharType="separate"/>
      </w:r>
      <w:r w:rsidR="00A427C2">
        <w:rPr>
          <w:noProof/>
        </w:rPr>
        <w:t>4.1.5</w:t>
      </w:r>
      <w:ins w:id="592" w:author="Szalkai Krisztián Farkas" w:date="2021-12-10T19:42:00Z">
        <w:r>
          <w:fldChar w:fldCharType="end"/>
        </w:r>
        <w:r>
          <w:noBreakHyphen/>
        </w:r>
        <w:r>
          <w:fldChar w:fldCharType="begin"/>
        </w:r>
        <w:r>
          <w:instrText xml:space="preserve"> SEQ ábra \* ARABIC \s 3 </w:instrText>
        </w:r>
      </w:ins>
      <w:r>
        <w:fldChar w:fldCharType="separate"/>
      </w:r>
      <w:ins w:id="593" w:author="Szalkai Krisztián Farkas" w:date="2021-12-14T14:51:00Z">
        <w:r w:rsidR="00A427C2">
          <w:rPr>
            <w:noProof/>
          </w:rPr>
          <w:t>2</w:t>
        </w:r>
      </w:ins>
      <w:ins w:id="594" w:author="Szalkai Krisztián Farkas" w:date="2021-12-10T19:42:00Z">
        <w:r>
          <w:fldChar w:fldCharType="end"/>
        </w:r>
      </w:ins>
      <w:del w:id="595"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4.1.5</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2</w:delText>
        </w:r>
        <w:r w:rsidR="00234A06" w:rsidDel="005076B8">
          <w:rPr>
            <w:noProof/>
          </w:rPr>
          <w:fldChar w:fldCharType="end"/>
        </w:r>
      </w:del>
      <w:r w:rsidR="002245ED">
        <w:t xml:space="preserve"> Foglalásokhoz kapcsolódó DTO osztályok</w:t>
      </w:r>
    </w:p>
    <w:p w14:paraId="66A3E7AF" w14:textId="6798983A" w:rsidR="002245ED" w:rsidRDefault="002245ED" w:rsidP="002245ED">
      <w:r>
        <w:t xml:space="preserve">A </w:t>
      </w:r>
      <w:r w:rsidRPr="002245ED">
        <w:rPr>
          <w:rStyle w:val="Emphasis"/>
        </w:rPr>
        <w:t>ReservationDto</w:t>
      </w:r>
      <w:r>
        <w:t xml:space="preserve"> a listázáskor megjelenő adatok megjelenítésekor kerül felhasználásra, az alapvető információkat tartalmazza.</w:t>
      </w:r>
    </w:p>
    <w:p w14:paraId="4BFD3545" w14:textId="77777777" w:rsidR="002245ED" w:rsidRDefault="002245ED" w:rsidP="00DA1C88">
      <w:pPr>
        <w:pStyle w:val="Kd"/>
      </w:pPr>
      <w:r>
        <w:rPr>
          <w:color w:val="0000FF"/>
          <w14:textFill>
            <w14:solidFill>
              <w14:srgbClr w14:val="0000FF">
                <w14:lumMod w14:val="75000"/>
              </w14:srgbClr>
            </w14:solidFill>
          </w14:textFill>
        </w:rPr>
        <w:t>public</w:t>
      </w:r>
      <w:r>
        <w:t xml:space="preserve"> </w:t>
      </w:r>
      <w:r>
        <w:rPr>
          <w:color w:val="0000FF"/>
          <w14:textFill>
            <w14:solidFill>
              <w14:srgbClr w14:val="0000FF">
                <w14:lumMod w14:val="75000"/>
              </w14:srgbClr>
            </w14:solidFill>
          </w14:textFill>
        </w:rPr>
        <w:t>class</w:t>
      </w:r>
      <w:r>
        <w:t xml:space="preserve"> ReservationDto</w:t>
      </w:r>
    </w:p>
    <w:p w14:paraId="4BF16ED5" w14:textId="567173E3" w:rsidR="002245ED" w:rsidRDefault="002245ED" w:rsidP="00DA1C88">
      <w:pPr>
        <w:pStyle w:val="Kd"/>
      </w:pPr>
      <w:r>
        <w:t>{</w:t>
      </w:r>
    </w:p>
    <w:p w14:paraId="0835C842" w14:textId="5ED6A9F4"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string</w:t>
      </w:r>
      <w:r>
        <w:t xml:space="preserve"> FromAddress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12504E84" w14:textId="5CD05451"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string</w:t>
      </w:r>
      <w:r>
        <w:t xml:space="preserve"> ToAddrress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DE0DCD2" w14:textId="03855169"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int</w:t>
      </w:r>
      <w:r>
        <w:t xml:space="preserve">? Duration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68426FA" w14:textId="4EA5B7D4" w:rsidR="002245ED" w:rsidRDefault="002245ED" w:rsidP="00DA1C88">
      <w:pPr>
        <w:pStyle w:val="Kd"/>
      </w:pPr>
      <w:r>
        <w:tab/>
      </w:r>
      <w:r>
        <w:rPr>
          <w:color w:val="0000FF"/>
          <w14:textFill>
            <w14:solidFill>
              <w14:srgbClr w14:val="0000FF">
                <w14:lumMod w14:val="75000"/>
              </w14:srgbClr>
            </w14:solidFill>
          </w14:textFill>
        </w:rPr>
        <w:t>public</w:t>
      </w:r>
      <w:r>
        <w:t xml:space="preserve"> ReservationType ReservationType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36D8119F" w14:textId="3970CADB" w:rsidR="002245ED" w:rsidRDefault="002245ED" w:rsidP="00DA1C88">
      <w:pPr>
        <w:pStyle w:val="Kd"/>
      </w:pPr>
      <w:r>
        <w:tab/>
        <w:t>public string Date { get; set; }</w:t>
      </w:r>
    </w:p>
    <w:p w14:paraId="1A28E192" w14:textId="53A6B7AE" w:rsidR="002245ED" w:rsidRDefault="002245ED" w:rsidP="00DA1C88">
      <w:pPr>
        <w:pStyle w:val="Kd"/>
      </w:pPr>
      <w:r>
        <w:rPr>
          <w:color w:val="0000FF"/>
          <w14:textFill>
            <w14:solidFill>
              <w14:srgbClr w14:val="0000FF">
                <w14:lumMod w14:val="75000"/>
              </w14:srgbClr>
            </w14:solidFill>
          </w14:textFill>
        </w:rPr>
        <w:tab/>
        <w:t>public</w:t>
      </w:r>
      <w:r>
        <w:t xml:space="preserve"> CarType CarType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xml:space="preserve">; } </w:t>
      </w:r>
    </w:p>
    <w:p w14:paraId="2D626B97" w14:textId="0A87163A" w:rsidR="002245ED" w:rsidRDefault="002245ED" w:rsidP="00DA1C88">
      <w:pPr>
        <w:pStyle w:val="Kd"/>
      </w:pPr>
      <w:r>
        <w:rPr>
          <w:color w:val="0000FF"/>
          <w14:textFill>
            <w14:solidFill>
              <w14:srgbClr w14:val="0000FF">
                <w14:lumMod w14:val="75000"/>
              </w14:srgbClr>
            </w14:solidFill>
          </w14:textFill>
        </w:rPr>
        <w:tab/>
        <w:t>public</w:t>
      </w:r>
      <w:r>
        <w:t xml:space="preserve"> List&lt;</w:t>
      </w:r>
      <w:r>
        <w:rPr>
          <w:color w:val="0000FF"/>
          <w14:textFill>
            <w14:solidFill>
              <w14:srgbClr w14:val="0000FF">
                <w14:lumMod w14:val="75000"/>
              </w14:srgbClr>
            </w14:solidFill>
          </w14:textFill>
        </w:rPr>
        <w:t>int</w:t>
      </w:r>
      <w:r>
        <w:t xml:space="preserve">&gt; PreferenceIds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33C6599F" w14:textId="08ED9C73" w:rsidR="002245ED" w:rsidRDefault="002245ED" w:rsidP="00DA1C88">
      <w:pPr>
        <w:pStyle w:val="Kd"/>
      </w:pPr>
      <w:r>
        <w:tab/>
        <w:t>public string Comment { get; set; }</w:t>
      </w:r>
    </w:p>
    <w:p w14:paraId="5B68F377" w14:textId="36ECF827" w:rsidR="002245ED" w:rsidRDefault="002245ED"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string</w:t>
      </w:r>
      <w:r>
        <w:t xml:space="preserve"> DiscountCode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51147EDA" w14:textId="4F626351" w:rsidR="002245ED" w:rsidRDefault="002245ED" w:rsidP="00DA1C88">
      <w:pPr>
        <w:pStyle w:val="Kd"/>
      </w:pPr>
      <w:r>
        <w:t>}</w:t>
      </w:r>
    </w:p>
    <w:p w14:paraId="0C88F3F8" w14:textId="549B3567" w:rsidR="002245ED" w:rsidRDefault="005307FC" w:rsidP="005307FC">
      <w:pPr>
        <w:ind w:firstLine="288"/>
      </w:pPr>
      <w:r>
        <w:t xml:space="preserve">Ezzel szemben a </w:t>
      </w:r>
      <w:r w:rsidRPr="005307FC">
        <w:rPr>
          <w:rStyle w:val="Emphasis"/>
        </w:rPr>
        <w:t>SearchReservationDto</w:t>
      </w:r>
      <w:r>
        <w:t xml:space="preserve"> azokat a property-ket, amelyek a keresés szűkítésére szolgálhatnak.</w:t>
      </w:r>
    </w:p>
    <w:p w14:paraId="4D987AFE" w14:textId="77777777" w:rsidR="005307FC" w:rsidRDefault="005307FC" w:rsidP="00DA1C88">
      <w:pPr>
        <w:pStyle w:val="Kd"/>
      </w:pPr>
      <w:r>
        <w:rPr>
          <w:color w:val="0000FF"/>
          <w14:textFill>
            <w14:solidFill>
              <w14:srgbClr w14:val="0000FF">
                <w14:lumMod w14:val="75000"/>
              </w14:srgbClr>
            </w14:solidFill>
          </w14:textFill>
        </w:rPr>
        <w:t>public</w:t>
      </w:r>
      <w:r>
        <w:t xml:space="preserve"> </w:t>
      </w:r>
      <w:r>
        <w:rPr>
          <w:color w:val="0000FF"/>
          <w14:textFill>
            <w14:solidFill>
              <w14:srgbClr w14:val="0000FF">
                <w14:lumMod w14:val="75000"/>
              </w14:srgbClr>
            </w14:solidFill>
          </w14:textFill>
        </w:rPr>
        <w:t>class</w:t>
      </w:r>
      <w:r>
        <w:t xml:space="preserve"> SearchReservationDto</w:t>
      </w:r>
    </w:p>
    <w:p w14:paraId="6DB35343" w14:textId="615C9771" w:rsidR="005307FC" w:rsidRDefault="005307FC" w:rsidP="00DA1C88">
      <w:pPr>
        <w:pStyle w:val="Kd"/>
      </w:pPr>
      <w:r>
        <w:t>{</w:t>
      </w:r>
    </w:p>
    <w:p w14:paraId="138E2E40" w14:textId="03ED8EC8"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int</w:t>
      </w:r>
      <w:r>
        <w:t xml:space="preserve"> PageNumber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5090F8EF" w14:textId="052BFF4B"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int</w:t>
      </w:r>
      <w:r>
        <w:t xml:space="preserve"> PageSize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64AABEB1" w14:textId="6B17A544" w:rsidR="005307FC" w:rsidRDefault="005307FC" w:rsidP="00DA1C88">
      <w:pPr>
        <w:pStyle w:val="Kd"/>
      </w:pPr>
      <w:r>
        <w:rPr>
          <w:color w:val="0000FF"/>
          <w14:textFill>
            <w14:solidFill>
              <w14:srgbClr w14:val="0000FF">
                <w14:lumMod w14:val="75000"/>
              </w14:srgbClr>
            </w14:solidFill>
          </w14:textFill>
        </w:rPr>
        <w:tab/>
        <w:t>public</w:t>
      </w:r>
      <w:r>
        <w:t xml:space="preserve"> DateTime? FromDate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05626C4A" w14:textId="64CB6CBE" w:rsidR="005307FC" w:rsidRDefault="005307FC" w:rsidP="00DA1C88">
      <w:pPr>
        <w:pStyle w:val="Kd"/>
      </w:pPr>
      <w:r>
        <w:rPr>
          <w:color w:val="0000FF"/>
          <w14:textFill>
            <w14:solidFill>
              <w14:srgbClr w14:val="0000FF">
                <w14:lumMod w14:val="75000"/>
              </w14:srgbClr>
            </w14:solidFill>
          </w14:textFill>
        </w:rPr>
        <w:tab/>
        <w:t>public</w:t>
      </w:r>
      <w:r>
        <w:t xml:space="preserve"> DateTime? ToDate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BE0FA26" w14:textId="2512FEF3"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double</w:t>
      </w:r>
      <w:r>
        <w:t xml:space="preserve">? MinPrice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70E93E2C" w14:textId="3829579D" w:rsidR="005307FC" w:rsidRDefault="005307FC" w:rsidP="00DA1C88">
      <w:pPr>
        <w:pStyle w:val="Kd"/>
      </w:pPr>
      <w:r>
        <w:rPr>
          <w:color w:val="0000FF"/>
          <w14:textFill>
            <w14:solidFill>
              <w14:srgbClr w14:val="0000FF">
                <w14:lumMod w14:val="75000"/>
              </w14:srgbClr>
            </w14:solidFill>
          </w14:textFill>
        </w:rPr>
        <w:tab/>
        <w:t>public</w:t>
      </w:r>
      <w:r>
        <w:t xml:space="preserve"> </w:t>
      </w:r>
      <w:r>
        <w:rPr>
          <w:color w:val="0000FF"/>
          <w14:textFill>
            <w14:solidFill>
              <w14:srgbClr w14:val="0000FF">
                <w14:lumMod w14:val="75000"/>
              </w14:srgbClr>
            </w14:solidFill>
          </w14:textFill>
        </w:rPr>
        <w:t>double</w:t>
      </w:r>
      <w:r>
        <w:t xml:space="preserve">? MaxPrice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3F030AEE" w14:textId="4C717885" w:rsidR="005307FC" w:rsidRDefault="005307FC" w:rsidP="00DA1C88">
      <w:pPr>
        <w:pStyle w:val="Kd"/>
      </w:pPr>
      <w:r>
        <w:rPr>
          <w:color w:val="0000FF"/>
          <w14:textFill>
            <w14:solidFill>
              <w14:srgbClr w14:val="0000FF">
                <w14:lumMod w14:val="75000"/>
              </w14:srgbClr>
            </w14:solidFill>
          </w14:textFill>
        </w:rPr>
        <w:tab/>
        <w:t>public</w:t>
      </w:r>
      <w:r>
        <w:t xml:space="preserve"> List&lt;</w:t>
      </w:r>
      <w:r>
        <w:rPr>
          <w:color w:val="0000FF"/>
          <w14:textFill>
            <w14:solidFill>
              <w14:srgbClr w14:val="0000FF">
                <w14:lumMod w14:val="75000"/>
              </w14:srgbClr>
            </w14:solidFill>
          </w14:textFill>
        </w:rPr>
        <w:t>int</w:t>
      </w:r>
      <w:r>
        <w:t xml:space="preserve">&gt; PrefIds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72C72A7E" w14:textId="53645DDB" w:rsidR="005307FC" w:rsidRDefault="005307FC" w:rsidP="00DA1C88">
      <w:pPr>
        <w:pStyle w:val="Kd"/>
      </w:pPr>
      <w:r>
        <w:rPr>
          <w:color w:val="0000FF"/>
          <w14:textFill>
            <w14:solidFill>
              <w14:srgbClr w14:val="0000FF">
                <w14:lumMod w14:val="75000"/>
              </w14:srgbClr>
            </w14:solidFill>
          </w14:textFill>
        </w:rPr>
        <w:tab/>
        <w:t>public</w:t>
      </w:r>
      <w:r>
        <w:t xml:space="preserve"> ReservationType? ReservationType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5DB62267" w14:textId="531B24EC" w:rsidR="005307FC" w:rsidRDefault="005307FC" w:rsidP="00DA1C88">
      <w:pPr>
        <w:pStyle w:val="Kd"/>
      </w:pPr>
      <w:r>
        <w:rPr>
          <w:color w:val="0000FF"/>
          <w14:textFill>
            <w14:solidFill>
              <w14:srgbClr w14:val="0000FF">
                <w14:lumMod w14:val="75000"/>
              </w14:srgbClr>
            </w14:solidFill>
          </w14:textFill>
        </w:rPr>
        <w:tab/>
        <w:t>public</w:t>
      </w:r>
      <w:r>
        <w:t xml:space="preserve"> CarType? CarType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2F52A25C" w14:textId="7F7553C2" w:rsidR="005307FC" w:rsidRDefault="005307FC" w:rsidP="00DA1C88">
      <w:pPr>
        <w:pStyle w:val="Kd"/>
      </w:pPr>
      <w:r>
        <w:rPr>
          <w:color w:val="0000FF"/>
          <w14:textFill>
            <w14:solidFill>
              <w14:srgbClr w14:val="0000FF">
                <w14:lumMod w14:val="75000"/>
              </w14:srgbClr>
            </w14:solidFill>
          </w14:textFill>
        </w:rPr>
        <w:tab/>
        <w:t>public</w:t>
      </w:r>
      <w:r>
        <w:t xml:space="preserve"> ReservationStatus? Status { </w:t>
      </w:r>
      <w:r>
        <w:rPr>
          <w:color w:val="0000FF"/>
          <w14:textFill>
            <w14:solidFill>
              <w14:srgbClr w14:val="0000FF">
                <w14:lumMod w14:val="75000"/>
              </w14:srgbClr>
            </w14:solidFill>
          </w14:textFill>
        </w:rPr>
        <w:t>get</w:t>
      </w:r>
      <w:r>
        <w:t xml:space="preserve">; </w:t>
      </w:r>
      <w:r>
        <w:rPr>
          <w:color w:val="0000FF"/>
          <w14:textFill>
            <w14:solidFill>
              <w14:srgbClr w14:val="0000FF">
                <w14:lumMod w14:val="75000"/>
              </w14:srgbClr>
            </w14:solidFill>
          </w14:textFill>
        </w:rPr>
        <w:t>set</w:t>
      </w:r>
      <w:r>
        <w:t>; }</w:t>
      </w:r>
    </w:p>
    <w:p w14:paraId="6B088C2F" w14:textId="4B8B3A6A" w:rsidR="005307FC" w:rsidRDefault="005307FC" w:rsidP="00DA1C88">
      <w:pPr>
        <w:pStyle w:val="Kd"/>
      </w:pPr>
      <w:r>
        <w:t>}</w:t>
      </w:r>
    </w:p>
    <w:p w14:paraId="374CD158" w14:textId="73323142" w:rsidR="005307FC" w:rsidRPr="002245ED" w:rsidRDefault="005307FC" w:rsidP="005307FC">
      <w:pPr>
        <w:ind w:firstLine="288"/>
      </w:pPr>
      <w:r>
        <w:t xml:space="preserve">Hasonlóan, a </w:t>
      </w:r>
      <w:r w:rsidRPr="005307FC">
        <w:rPr>
          <w:rStyle w:val="Emphasis"/>
        </w:rPr>
        <w:t>ReservationDetailsDto</w:t>
      </w:r>
      <w:r w:rsidRPr="005307FC">
        <w:t xml:space="preserve"> a foglalás részletes nézetére vonatkozó adatokat, a </w:t>
      </w:r>
      <w:r w:rsidRPr="005307FC">
        <w:rPr>
          <w:rStyle w:val="Emphasis"/>
        </w:rPr>
        <w:t>ReservationSummaryDto</w:t>
      </w:r>
      <w:r>
        <w:t xml:space="preserve"> a rendelés leadása előtt megjelenő összegző nézet adatait, a </w:t>
      </w:r>
      <w:r w:rsidRPr="005307FC">
        <w:rPr>
          <w:rStyle w:val="Emphasis"/>
        </w:rPr>
        <w:t>ReservationPriceDto</w:t>
      </w:r>
      <w:r>
        <w:t xml:space="preserve"> pedig kizárólag az árszámításhoz kapcsolódó adatokat tartalmazza.</w:t>
      </w:r>
    </w:p>
    <w:p w14:paraId="553A713B" w14:textId="13BB8F80" w:rsidR="00140598" w:rsidRDefault="00140598" w:rsidP="00140598">
      <w:pPr>
        <w:pStyle w:val="Heading3"/>
      </w:pPr>
      <w:bookmarkStart w:id="596" w:name="_Toc90385687"/>
      <w:r>
        <w:lastRenderedPageBreak/>
        <w:t>TaxiService.Bll</w:t>
      </w:r>
      <w:bookmarkEnd w:id="596"/>
    </w:p>
    <w:p w14:paraId="1D7CD713" w14:textId="5C6EBA81" w:rsidR="00140598" w:rsidRDefault="00937025" w:rsidP="00140598">
      <w:r>
        <w:t xml:space="preserve">A Bll réteg tartalmazza az alkalmazás üzleti logikáját – magját. </w:t>
      </w:r>
      <w:r w:rsidR="00325A03">
        <w:t xml:space="preserve">Az </w:t>
      </w:r>
      <w:r w:rsidR="00325A03" w:rsidRPr="00325A03">
        <w:rPr>
          <w:rStyle w:val="Emphasis"/>
        </w:rPr>
        <w:t>Exceptions</w:t>
      </w:r>
      <w:r w:rsidR="00325A03">
        <w:t xml:space="preserve"> mappa tartalmazza a saját kivételeket, jelenleg egy ilyet használok a </w:t>
      </w:r>
      <w:r w:rsidR="00325A03" w:rsidRPr="00325A03">
        <w:rPr>
          <w:rStyle w:val="Emphasis"/>
        </w:rPr>
        <w:t>BuisnessLogicException</w:t>
      </w:r>
      <w:r w:rsidR="00325A03">
        <w:t>-t, ezt a kivételt használtam, ha olyan „hibára” futna az alkalmazás szempontjából nem hibás működés, csak az adatok szempontjából. Ilyenek például a validációs hibák, de nem ilyen, ha egy nem bejelentkezetett felhasználó próbál elérni egy csak bejelentkezéssel elérhető végpontot.</w:t>
      </w:r>
      <w:r w:rsidR="005612C6">
        <w:t xml:space="preserve"> A </w:t>
      </w:r>
      <w:r w:rsidR="005612C6" w:rsidRPr="005612C6">
        <w:rPr>
          <w:rStyle w:val="Emphasis"/>
        </w:rPr>
        <w:t>Templates</w:t>
      </w:r>
      <w:r w:rsidR="005612C6">
        <w:t xml:space="preserve"> mappában találhatóak az email szolgáltatás által használt HTML sablonok, a </w:t>
      </w:r>
      <w:r w:rsidR="005612C6" w:rsidRPr="005612C6">
        <w:rPr>
          <w:rStyle w:val="Emphasis"/>
        </w:rPr>
        <w:t xml:space="preserve">Services </w:t>
      </w:r>
      <w:r w:rsidR="005612C6">
        <w:t xml:space="preserve">és a </w:t>
      </w:r>
      <w:r w:rsidR="005612C6" w:rsidRPr="005612C6">
        <w:rPr>
          <w:rStyle w:val="Emphasis"/>
        </w:rPr>
        <w:t>ServiceInterfaces</w:t>
      </w:r>
      <w:r w:rsidR="005612C6">
        <w:t xml:space="preserve"> mappák pedig a szolgáltatásokat tartalmazzák, melyeket a controllerek meghívnak.</w:t>
      </w:r>
    </w:p>
    <w:p w14:paraId="1EF5CB7F" w14:textId="21BC0616" w:rsidR="005612C6" w:rsidRDefault="005612C6" w:rsidP="005612C6">
      <w:pPr>
        <w:pStyle w:val="Heading4"/>
      </w:pPr>
      <w:r>
        <w:t>Service interfacek</w:t>
      </w:r>
    </w:p>
    <w:p w14:paraId="7EDBEE26" w14:textId="652DE638" w:rsidR="005612C6" w:rsidRDefault="005612C6" w:rsidP="005612C6">
      <w:r>
        <w:t>A konkrét szolgáltatások és azok a rétegek melyek ezeket használják interfacekkel vannak elválasztva. Ennek az az előnye, hogy a tényleges logikai kód könnyen módosítható, sőt akár lecserélhető anélkül, hogy az azokat használó kódot módosítani kellene.</w:t>
      </w:r>
    </w:p>
    <w:p w14:paraId="3FD196F4" w14:textId="77777777" w:rsidR="005612C6" w:rsidRDefault="005612C6" w:rsidP="005612C6">
      <w:pPr>
        <w:pStyle w:val="Kp"/>
      </w:pPr>
      <w:r>
        <w:rPr>
          <w:noProof/>
        </w:rPr>
        <w:drawing>
          <wp:inline distT="0" distB="0" distL="0" distR="0" wp14:anchorId="29569C2E" wp14:editId="641BDB86">
            <wp:extent cx="5400040" cy="1670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3"/>
                    <a:stretch>
                      <a:fillRect/>
                    </a:stretch>
                  </pic:blipFill>
                  <pic:spPr>
                    <a:xfrm>
                      <a:off x="0" y="0"/>
                      <a:ext cx="5400040" cy="1670050"/>
                    </a:xfrm>
                    <a:prstGeom prst="rect">
                      <a:avLst/>
                    </a:prstGeom>
                  </pic:spPr>
                </pic:pic>
              </a:graphicData>
            </a:graphic>
          </wp:inline>
        </w:drawing>
      </w:r>
    </w:p>
    <w:bookmarkStart w:id="597" w:name="_Ref87953333"/>
    <w:p w14:paraId="2CE5E642" w14:textId="22D72B7A" w:rsidR="005612C6" w:rsidRDefault="005076B8" w:rsidP="005612C6">
      <w:pPr>
        <w:pStyle w:val="Caption"/>
      </w:pPr>
      <w:ins w:id="598" w:author="Szalkai Krisztián Farkas" w:date="2021-12-10T19:42:00Z">
        <w:r>
          <w:fldChar w:fldCharType="begin"/>
        </w:r>
        <w:r>
          <w:instrText xml:space="preserve"> STYLEREF 3 \s </w:instrText>
        </w:r>
      </w:ins>
      <w:r>
        <w:fldChar w:fldCharType="separate"/>
      </w:r>
      <w:r w:rsidR="00A427C2">
        <w:rPr>
          <w:noProof/>
        </w:rPr>
        <w:t>4.1.6</w:t>
      </w:r>
      <w:ins w:id="599" w:author="Szalkai Krisztián Farkas" w:date="2021-12-10T19:42:00Z">
        <w:r>
          <w:fldChar w:fldCharType="end"/>
        </w:r>
        <w:r>
          <w:noBreakHyphen/>
        </w:r>
        <w:r>
          <w:fldChar w:fldCharType="begin"/>
        </w:r>
        <w:r>
          <w:instrText xml:space="preserve"> SEQ ábra \* ARABIC \s 3 </w:instrText>
        </w:r>
      </w:ins>
      <w:r>
        <w:fldChar w:fldCharType="separate"/>
      </w:r>
      <w:ins w:id="600" w:author="Szalkai Krisztián Farkas" w:date="2021-12-14T14:51:00Z">
        <w:r w:rsidR="00A427C2">
          <w:rPr>
            <w:noProof/>
          </w:rPr>
          <w:t>1</w:t>
        </w:r>
      </w:ins>
      <w:ins w:id="601" w:author="Szalkai Krisztián Farkas" w:date="2021-12-10T19:42:00Z">
        <w:r>
          <w:fldChar w:fldCharType="end"/>
        </w:r>
      </w:ins>
      <w:del w:id="602"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4.1.6</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bookmarkEnd w:id="597"/>
      <w:r w:rsidR="0070605A">
        <w:t xml:space="preserve"> A szolgáltatások regisztrálása</w:t>
      </w:r>
    </w:p>
    <w:p w14:paraId="18D901F0" w14:textId="10EA833F" w:rsidR="0070605A" w:rsidRDefault="0070605A" w:rsidP="0070605A">
      <w:r>
        <w:t xml:space="preserve">A fenti </w:t>
      </w:r>
      <w:r>
        <w:fldChar w:fldCharType="begin"/>
      </w:r>
      <w:r>
        <w:instrText xml:space="preserve"> REF _Ref87953333 \h </w:instrText>
      </w:r>
      <w:r>
        <w:fldChar w:fldCharType="separate"/>
      </w:r>
      <w:r w:rsidR="00A427C2">
        <w:rPr>
          <w:noProof/>
        </w:rPr>
        <w:t>4.1.6</w:t>
      </w:r>
      <w:r w:rsidR="00A427C2">
        <w:noBreakHyphen/>
      </w:r>
      <w:r w:rsidR="00A427C2">
        <w:rPr>
          <w:noProof/>
        </w:rPr>
        <w:t>1</w:t>
      </w:r>
      <w:r>
        <w:fldChar w:fldCharType="end"/>
      </w:r>
      <w:r>
        <w:t xml:space="preserve"> ábrán látható a Web rétegben a szolgáltatások regisztrálása. Az interface bal oldalon az előbb említett összekötő kapocs, a tényleges megvalósítás – jobb oldalon – pedig kicserélhető bármire, ami megvalósítja az adott interfacet. </w:t>
      </w:r>
    </w:p>
    <w:p w14:paraId="5E52AE34" w14:textId="6B4F8744" w:rsidR="0070605A" w:rsidRDefault="0070605A" w:rsidP="0070605A">
      <w:pPr>
        <w:pStyle w:val="Heading4"/>
      </w:pPr>
      <w:bookmarkStart w:id="603" w:name="_Ref89166093"/>
      <w:r>
        <w:t>Services</w:t>
      </w:r>
      <w:bookmarkEnd w:id="603"/>
    </w:p>
    <w:p w14:paraId="65053C47" w14:textId="2CC486A2" w:rsidR="0070605A" w:rsidRDefault="0070605A" w:rsidP="0070605A">
      <w:r>
        <w:t>A szolgáltatásokat a controllerekhez hasonló módon a funkciók alapján osztottam fel</w:t>
      </w:r>
      <w:r w:rsidR="00062283">
        <w:t>, itt csak az érdekesebb kódrészleteket fogom kiemelni</w:t>
      </w:r>
      <w:r>
        <w:t xml:space="preserve">. Az adatbázis műveletek során a Linq könyvtárat </w:t>
      </w:r>
      <w:r w:rsidR="00613D0E">
        <w:t>használtam</w:t>
      </w:r>
      <w:r w:rsidR="00775259">
        <w:t xml:space="preserve">, ami segítségével típusosan és könnyebben kérdezhetőek </w:t>
      </w:r>
      <w:proofErr w:type="gramStart"/>
      <w:r w:rsidR="00775259">
        <w:t>le adatok</w:t>
      </w:r>
      <w:proofErr w:type="gramEnd"/>
      <w:r w:rsidR="00775259">
        <w:t xml:space="preserve"> C# nyelven</w:t>
      </w:r>
      <w:r w:rsidR="00613D0E">
        <w:t xml:space="preserve">. </w:t>
      </w:r>
    </w:p>
    <w:p w14:paraId="0A6DC3C1" w14:textId="12AED985" w:rsidR="00775259" w:rsidRDefault="00FB5E8A" w:rsidP="00FB5E8A">
      <w:pPr>
        <w:ind w:firstLine="0"/>
      </w:pPr>
      <w:r>
        <w:rPr>
          <w:b/>
          <w:bCs/>
          <w:i/>
          <w:iCs/>
        </w:rPr>
        <w:lastRenderedPageBreak/>
        <w:t xml:space="preserve">EmailService: </w:t>
      </w:r>
      <w:r>
        <w:t>Az alkalmazás által automatikusan küldött emailek kezelésére a google smtp szolgáltatását használtam</w:t>
      </w:r>
      <w:r w:rsidR="00A64E75">
        <w:t xml:space="preserve"> HTNML email sablonnal</w:t>
      </w:r>
      <w:r>
        <w:t xml:space="preserve">. </w:t>
      </w:r>
      <w:r w:rsidR="00A64E75">
        <w:t>Ennek használatához konfigurálni kell egy gmail fiókot és magát az alkalmazást. A</w:t>
      </w:r>
      <w:r w:rsidR="00726C43">
        <w:t>z email fiók konfigurálásának legegyszerűbb módja egy úgynevezett alkalmazásjelszó létrehozása.</w:t>
      </w:r>
    </w:p>
    <w:p w14:paraId="505D9C4E" w14:textId="77777777" w:rsidR="00726C43" w:rsidRDefault="00726C43" w:rsidP="00726C43">
      <w:pPr>
        <w:pStyle w:val="Kp"/>
      </w:pPr>
      <w:r>
        <w:rPr>
          <w:noProof/>
        </w:rPr>
        <w:drawing>
          <wp:inline distT="0" distB="0" distL="0" distR="0" wp14:anchorId="30A5956E" wp14:editId="2FF17D19">
            <wp:extent cx="5400040" cy="4911725"/>
            <wp:effectExtent l="0" t="0" r="0" b="317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4"/>
                    <a:stretch>
                      <a:fillRect/>
                    </a:stretch>
                  </pic:blipFill>
                  <pic:spPr>
                    <a:xfrm>
                      <a:off x="0" y="0"/>
                      <a:ext cx="5400040" cy="4911725"/>
                    </a:xfrm>
                    <a:prstGeom prst="rect">
                      <a:avLst/>
                    </a:prstGeom>
                  </pic:spPr>
                </pic:pic>
              </a:graphicData>
            </a:graphic>
          </wp:inline>
        </w:drawing>
      </w:r>
    </w:p>
    <w:bookmarkStart w:id="604" w:name="_Ref87957890"/>
    <w:p w14:paraId="58DB7897" w14:textId="0832E527" w:rsidR="00726C43" w:rsidRDefault="005076B8" w:rsidP="00726C43">
      <w:pPr>
        <w:pStyle w:val="Caption"/>
      </w:pPr>
      <w:ins w:id="605" w:author="Szalkai Krisztián Farkas" w:date="2021-12-10T19:42:00Z">
        <w:r>
          <w:fldChar w:fldCharType="begin"/>
        </w:r>
        <w:r>
          <w:instrText xml:space="preserve"> STYLEREF 3 \s </w:instrText>
        </w:r>
      </w:ins>
      <w:r>
        <w:fldChar w:fldCharType="separate"/>
      </w:r>
      <w:r w:rsidR="00A427C2">
        <w:rPr>
          <w:noProof/>
        </w:rPr>
        <w:t>4.1.6</w:t>
      </w:r>
      <w:ins w:id="606" w:author="Szalkai Krisztián Farkas" w:date="2021-12-10T19:42:00Z">
        <w:r>
          <w:fldChar w:fldCharType="end"/>
        </w:r>
        <w:r>
          <w:noBreakHyphen/>
        </w:r>
        <w:r>
          <w:fldChar w:fldCharType="begin"/>
        </w:r>
        <w:r>
          <w:instrText xml:space="preserve"> SEQ ábra \* ARABIC \s 3 </w:instrText>
        </w:r>
      </w:ins>
      <w:r>
        <w:fldChar w:fldCharType="separate"/>
      </w:r>
      <w:ins w:id="607" w:author="Szalkai Krisztián Farkas" w:date="2021-12-14T14:51:00Z">
        <w:r w:rsidR="00A427C2">
          <w:rPr>
            <w:noProof/>
          </w:rPr>
          <w:t>2</w:t>
        </w:r>
      </w:ins>
      <w:ins w:id="608" w:author="Szalkai Krisztián Farkas" w:date="2021-12-10T19:42:00Z">
        <w:r>
          <w:fldChar w:fldCharType="end"/>
        </w:r>
      </w:ins>
      <w:del w:id="609"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4.1.6</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2</w:delText>
        </w:r>
        <w:r w:rsidR="00234A06" w:rsidDel="005076B8">
          <w:rPr>
            <w:noProof/>
          </w:rPr>
          <w:fldChar w:fldCharType="end"/>
        </w:r>
      </w:del>
      <w:bookmarkEnd w:id="604"/>
      <w:r w:rsidR="00726C43">
        <w:t xml:space="preserve"> Hozzáférés megadása külső alkalmazások számára</w:t>
      </w:r>
    </w:p>
    <w:p w14:paraId="648652C2" w14:textId="6C67CB82" w:rsidR="00726C43" w:rsidRDefault="00726C43" w:rsidP="00726C43">
      <w:r>
        <w:t xml:space="preserve">Az első lépés, hogy a gmail fiókhoz hozzáférést kell biztosítani külső alkalmazásoknak is a fenti </w:t>
      </w:r>
      <w:r>
        <w:fldChar w:fldCharType="begin"/>
      </w:r>
      <w:r>
        <w:instrText xml:space="preserve"> REF _Ref87957890 \h </w:instrText>
      </w:r>
      <w:r>
        <w:fldChar w:fldCharType="separate"/>
      </w:r>
      <w:r w:rsidR="00A427C2">
        <w:rPr>
          <w:noProof/>
        </w:rPr>
        <w:t>4.1.6</w:t>
      </w:r>
      <w:r w:rsidR="00A427C2">
        <w:noBreakHyphen/>
      </w:r>
      <w:r w:rsidR="00A427C2">
        <w:rPr>
          <w:noProof/>
        </w:rPr>
        <w:t>2</w:t>
      </w:r>
      <w:r>
        <w:fldChar w:fldCharType="end"/>
      </w:r>
      <w:r>
        <w:t xml:space="preserve"> ábrán látható módon. Miután ezt megtettük, be kell állítani két faktoros hitelesítést a fiókra, hogy biztosan ne történhessen visszaélés esetleges jelszószivárgás esetén, ha ezt megtettük elérhetővé válik az alkalmazásjelszavak generálása. Az ilyen jelszavak használatának előnye, hogy kizárólag az email küldési funkciókhoz fér hozzá, így az alkalmazásunk feltörése vagy a jelszó kiszivárgása esetén elegendő törölni a megfelelő bejegyzést és az alkalmazás nem tud többé visszaélni a fiókunkkal. Alább a létrehozott bejegyzések felülete látható.</w:t>
      </w:r>
    </w:p>
    <w:p w14:paraId="3486DAAD" w14:textId="77777777" w:rsidR="00726C43" w:rsidRDefault="00726C43" w:rsidP="00726C43">
      <w:pPr>
        <w:pStyle w:val="Kp"/>
      </w:pPr>
      <w:r>
        <w:rPr>
          <w:noProof/>
        </w:rPr>
        <w:lastRenderedPageBreak/>
        <w:drawing>
          <wp:inline distT="0" distB="0" distL="0" distR="0" wp14:anchorId="4350C776" wp14:editId="66D6092B">
            <wp:extent cx="5400040" cy="2632075"/>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5"/>
                    <a:stretch>
                      <a:fillRect/>
                    </a:stretch>
                  </pic:blipFill>
                  <pic:spPr>
                    <a:xfrm>
                      <a:off x="0" y="0"/>
                      <a:ext cx="5400040" cy="2632075"/>
                    </a:xfrm>
                    <a:prstGeom prst="rect">
                      <a:avLst/>
                    </a:prstGeom>
                  </pic:spPr>
                </pic:pic>
              </a:graphicData>
            </a:graphic>
          </wp:inline>
        </w:drawing>
      </w:r>
    </w:p>
    <w:p w14:paraId="5035EB2A" w14:textId="451A4603" w:rsidR="00726C43" w:rsidRDefault="005076B8" w:rsidP="00726C43">
      <w:pPr>
        <w:pStyle w:val="Caption"/>
      </w:pPr>
      <w:ins w:id="610" w:author="Szalkai Krisztián Farkas" w:date="2021-12-10T19:42:00Z">
        <w:r>
          <w:fldChar w:fldCharType="begin"/>
        </w:r>
        <w:r>
          <w:instrText xml:space="preserve"> STYLEREF 3 \s </w:instrText>
        </w:r>
      </w:ins>
      <w:r>
        <w:fldChar w:fldCharType="separate"/>
      </w:r>
      <w:r w:rsidR="00A427C2">
        <w:rPr>
          <w:noProof/>
        </w:rPr>
        <w:t>4.1.6</w:t>
      </w:r>
      <w:ins w:id="611" w:author="Szalkai Krisztián Farkas" w:date="2021-12-10T19:42:00Z">
        <w:r>
          <w:fldChar w:fldCharType="end"/>
        </w:r>
        <w:r>
          <w:noBreakHyphen/>
        </w:r>
        <w:r>
          <w:fldChar w:fldCharType="begin"/>
        </w:r>
        <w:r>
          <w:instrText xml:space="preserve"> SEQ ábra \* ARABIC \s 3 </w:instrText>
        </w:r>
      </w:ins>
      <w:r>
        <w:fldChar w:fldCharType="separate"/>
      </w:r>
      <w:ins w:id="612" w:author="Szalkai Krisztián Farkas" w:date="2021-12-14T14:51:00Z">
        <w:r w:rsidR="00A427C2">
          <w:rPr>
            <w:noProof/>
          </w:rPr>
          <w:t>3</w:t>
        </w:r>
      </w:ins>
      <w:ins w:id="613" w:author="Szalkai Krisztián Farkas" w:date="2021-12-10T19:42:00Z">
        <w:r>
          <w:fldChar w:fldCharType="end"/>
        </w:r>
      </w:ins>
      <w:del w:id="614"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4.1.6</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3</w:delText>
        </w:r>
        <w:r w:rsidR="00234A06" w:rsidDel="005076B8">
          <w:rPr>
            <w:noProof/>
          </w:rPr>
          <w:fldChar w:fldCharType="end"/>
        </w:r>
      </w:del>
      <w:r w:rsidR="00726C43">
        <w:t xml:space="preserve"> Alkalmazásjelszavak konfigurációs felülete</w:t>
      </w:r>
    </w:p>
    <w:p w14:paraId="5753DA7C" w14:textId="1D3BCA20" w:rsidR="00726C43" w:rsidRDefault="00D824FB" w:rsidP="00726C43">
      <w:r>
        <w:t>Az alkalmazásban be kell állítanunk a fent generált felhasználó-jelszó párost, illetve a google által használt smtp klienst.</w:t>
      </w:r>
    </w:p>
    <w:p w14:paraId="772BF383" w14:textId="77777777" w:rsidR="00D824FB" w:rsidRDefault="00D824FB" w:rsidP="00D824FB">
      <w:pPr>
        <w:pStyle w:val="Kp"/>
      </w:pPr>
      <w:r>
        <w:rPr>
          <w:noProof/>
        </w:rPr>
        <w:drawing>
          <wp:inline distT="0" distB="0" distL="0" distR="0" wp14:anchorId="5D2ABCE2" wp14:editId="29BC5C86">
            <wp:extent cx="5400040" cy="292227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6"/>
                    <a:stretch>
                      <a:fillRect/>
                    </a:stretch>
                  </pic:blipFill>
                  <pic:spPr>
                    <a:xfrm>
                      <a:off x="0" y="0"/>
                      <a:ext cx="5400040" cy="2922270"/>
                    </a:xfrm>
                    <a:prstGeom prst="rect">
                      <a:avLst/>
                    </a:prstGeom>
                  </pic:spPr>
                </pic:pic>
              </a:graphicData>
            </a:graphic>
          </wp:inline>
        </w:drawing>
      </w:r>
    </w:p>
    <w:p w14:paraId="239646DF" w14:textId="7E28D9D0" w:rsidR="00D824FB" w:rsidRDefault="005076B8" w:rsidP="00D824FB">
      <w:pPr>
        <w:pStyle w:val="Caption"/>
      </w:pPr>
      <w:ins w:id="615" w:author="Szalkai Krisztián Farkas" w:date="2021-12-10T19:42:00Z">
        <w:r>
          <w:fldChar w:fldCharType="begin"/>
        </w:r>
        <w:r>
          <w:instrText xml:space="preserve"> STYLEREF 3 \s </w:instrText>
        </w:r>
      </w:ins>
      <w:r>
        <w:fldChar w:fldCharType="separate"/>
      </w:r>
      <w:r w:rsidR="00A427C2">
        <w:rPr>
          <w:noProof/>
        </w:rPr>
        <w:t>4.1.6</w:t>
      </w:r>
      <w:ins w:id="616" w:author="Szalkai Krisztián Farkas" w:date="2021-12-10T19:42:00Z">
        <w:r>
          <w:fldChar w:fldCharType="end"/>
        </w:r>
        <w:r>
          <w:noBreakHyphen/>
        </w:r>
        <w:r>
          <w:fldChar w:fldCharType="begin"/>
        </w:r>
        <w:r>
          <w:instrText xml:space="preserve"> SEQ ábra \* ARABIC \s 3 </w:instrText>
        </w:r>
      </w:ins>
      <w:r>
        <w:fldChar w:fldCharType="separate"/>
      </w:r>
      <w:ins w:id="617" w:author="Szalkai Krisztián Farkas" w:date="2021-12-14T14:51:00Z">
        <w:r w:rsidR="00A427C2">
          <w:rPr>
            <w:noProof/>
          </w:rPr>
          <w:t>4</w:t>
        </w:r>
      </w:ins>
      <w:ins w:id="618" w:author="Szalkai Krisztián Farkas" w:date="2021-12-10T19:42:00Z">
        <w:r>
          <w:fldChar w:fldCharType="end"/>
        </w:r>
      </w:ins>
      <w:del w:id="619"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4.1.6</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4</w:delText>
        </w:r>
        <w:r w:rsidR="00234A06" w:rsidDel="005076B8">
          <w:rPr>
            <w:noProof/>
          </w:rPr>
          <w:fldChar w:fldCharType="end"/>
        </w:r>
      </w:del>
      <w:r w:rsidR="00D824FB">
        <w:t xml:space="preserve"> Google Smtp kliens konfigurálása</w:t>
      </w:r>
    </w:p>
    <w:p w14:paraId="48210123" w14:textId="3DC249E6" w:rsidR="00D824FB" w:rsidRDefault="00D824FB" w:rsidP="00D824FB">
      <w:r>
        <w:t xml:space="preserve">A HTML sablon használatához küldés előtt engedélyezni kell az </w:t>
      </w:r>
      <w:r w:rsidRPr="00D824FB">
        <w:rPr>
          <w:rStyle w:val="Emphasis"/>
        </w:rPr>
        <w:t>IsHtmlBody</w:t>
      </w:r>
      <w:r>
        <w:t xml:space="preserve"> kapcsolót, mivel alapértelmezetten biztonsági szempontokból a html kódot stringként értelmezi a kliens. A HTML sablonok használata alapos tesztelést igényelt, mivel rengeteg kliens máig nem támogat számos modern css megoldást, illetve </w:t>
      </w:r>
      <w:r w:rsidR="006463B9">
        <w:t xml:space="preserve">ahány kliens annyi különböző működést tapasztaltam. </w:t>
      </w:r>
    </w:p>
    <w:p w14:paraId="6199DA37" w14:textId="73485703" w:rsidR="00462DC6" w:rsidRDefault="00462DC6" w:rsidP="00462DC6">
      <w:pPr>
        <w:ind w:firstLine="0"/>
      </w:pPr>
      <w:commentRangeStart w:id="620"/>
      <w:r>
        <w:rPr>
          <w:b/>
          <w:bCs/>
          <w:i/>
          <w:iCs/>
        </w:rPr>
        <w:lastRenderedPageBreak/>
        <w:t>PaymentService</w:t>
      </w:r>
      <w:commentRangeEnd w:id="620"/>
      <w:r w:rsidR="0058588E">
        <w:rPr>
          <w:rStyle w:val="CommentReference"/>
          <w:rFonts w:asciiTheme="minorHAnsi" w:eastAsiaTheme="minorHAnsi" w:hAnsiTheme="minorHAnsi" w:cstheme="minorBidi"/>
          <w:lang w:val="en-US"/>
        </w:rPr>
        <w:commentReference w:id="620"/>
      </w:r>
      <w:r>
        <w:rPr>
          <w:b/>
          <w:bCs/>
          <w:i/>
          <w:iCs/>
        </w:rPr>
        <w:t xml:space="preserve">: </w:t>
      </w:r>
      <w:r>
        <w:t>Fizetés jelenleg a Barion használatával lehetséges – ám kiegészíthető tetszőleges más klienssel is. A Barionhoz hasonló automatikus online fizetési rendszerek általában a következő módon működnek:</w:t>
      </w:r>
    </w:p>
    <w:p w14:paraId="393F08C0" w14:textId="2EF2297D" w:rsidR="00462DC6" w:rsidRDefault="00462DC6" w:rsidP="00462DC6">
      <w:pPr>
        <w:pStyle w:val="ListParagraph"/>
        <w:numPr>
          <w:ilvl w:val="0"/>
          <w:numId w:val="28"/>
        </w:numPr>
      </w:pPr>
      <w:r>
        <w:t>Az alkalmazás kliensén a felhasználó fizetést kezdeményez</w:t>
      </w:r>
    </w:p>
    <w:p w14:paraId="1B2E6D37" w14:textId="654B935E" w:rsidR="00462DC6" w:rsidRDefault="006F5297" w:rsidP="00462DC6">
      <w:pPr>
        <w:pStyle w:val="ListParagraph"/>
        <w:numPr>
          <w:ilvl w:val="0"/>
          <w:numId w:val="28"/>
        </w:numPr>
      </w:pPr>
      <w:r>
        <w:t>Az alkalmazás backend összerak egy kérést a külső fizetési rendszer felé, majd elküldi azt. A Barion Client segítségével például az alább látható módon:</w:t>
      </w:r>
    </w:p>
    <w:p w14:paraId="46875E7B" w14:textId="77777777" w:rsidR="006F5297" w:rsidRDefault="006F5297" w:rsidP="006F5297">
      <w:pPr>
        <w:pStyle w:val="Kp"/>
      </w:pPr>
      <w:r>
        <w:rPr>
          <w:noProof/>
        </w:rPr>
        <w:drawing>
          <wp:inline distT="0" distB="0" distL="0" distR="0" wp14:anchorId="48521724" wp14:editId="66A2617C">
            <wp:extent cx="5400040" cy="44989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7"/>
                    <a:stretch>
                      <a:fillRect/>
                    </a:stretch>
                  </pic:blipFill>
                  <pic:spPr>
                    <a:xfrm>
                      <a:off x="0" y="0"/>
                      <a:ext cx="5400040" cy="4498975"/>
                    </a:xfrm>
                    <a:prstGeom prst="rect">
                      <a:avLst/>
                    </a:prstGeom>
                  </pic:spPr>
                </pic:pic>
              </a:graphicData>
            </a:graphic>
          </wp:inline>
        </w:drawing>
      </w:r>
    </w:p>
    <w:p w14:paraId="1F61635A" w14:textId="4B9DEF26" w:rsidR="006F5297" w:rsidRDefault="005076B8" w:rsidP="006F5297">
      <w:pPr>
        <w:pStyle w:val="Caption"/>
      </w:pPr>
      <w:ins w:id="621" w:author="Szalkai Krisztián Farkas" w:date="2021-12-10T19:42:00Z">
        <w:r>
          <w:fldChar w:fldCharType="begin"/>
        </w:r>
        <w:r>
          <w:instrText xml:space="preserve"> STYLEREF 3 \s </w:instrText>
        </w:r>
      </w:ins>
      <w:r>
        <w:fldChar w:fldCharType="separate"/>
      </w:r>
      <w:r w:rsidR="00A427C2">
        <w:rPr>
          <w:noProof/>
        </w:rPr>
        <w:t>4.1.6</w:t>
      </w:r>
      <w:ins w:id="622" w:author="Szalkai Krisztián Farkas" w:date="2021-12-10T19:42:00Z">
        <w:r>
          <w:fldChar w:fldCharType="end"/>
        </w:r>
        <w:r>
          <w:noBreakHyphen/>
        </w:r>
        <w:r>
          <w:fldChar w:fldCharType="begin"/>
        </w:r>
        <w:r>
          <w:instrText xml:space="preserve"> SEQ ábra \* ARABIC \s 3 </w:instrText>
        </w:r>
      </w:ins>
      <w:r>
        <w:fldChar w:fldCharType="separate"/>
      </w:r>
      <w:ins w:id="623" w:author="Szalkai Krisztián Farkas" w:date="2021-12-14T14:51:00Z">
        <w:r w:rsidR="00A427C2">
          <w:rPr>
            <w:noProof/>
          </w:rPr>
          <w:t>5</w:t>
        </w:r>
      </w:ins>
      <w:ins w:id="624" w:author="Szalkai Krisztián Farkas" w:date="2021-12-10T19:42:00Z">
        <w:r>
          <w:fldChar w:fldCharType="end"/>
        </w:r>
      </w:ins>
      <w:del w:id="625"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4.1.6</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5</w:delText>
        </w:r>
        <w:r w:rsidR="00234A06" w:rsidDel="005076B8">
          <w:rPr>
            <w:noProof/>
          </w:rPr>
          <w:fldChar w:fldCharType="end"/>
        </w:r>
      </w:del>
      <w:r w:rsidR="006F5297">
        <w:t xml:space="preserve"> Barion fizetés kezdeményezése</w:t>
      </w:r>
    </w:p>
    <w:p w14:paraId="215DF574" w14:textId="1C3F2C4D" w:rsidR="006F5297" w:rsidRDefault="006F5297" w:rsidP="006F5297">
      <w:pPr>
        <w:pStyle w:val="ListParagraph"/>
        <w:numPr>
          <w:ilvl w:val="0"/>
          <w:numId w:val="28"/>
        </w:numPr>
      </w:pPr>
      <w:r>
        <w:t>A küldő rendszer összerakja a saját fizetési felületét, majd annak URL-jét visszaküldi válaszként.</w:t>
      </w:r>
    </w:p>
    <w:p w14:paraId="3E933900" w14:textId="059F5DD8" w:rsidR="006F5297" w:rsidRDefault="006F5297" w:rsidP="006F5297">
      <w:pPr>
        <w:pStyle w:val="ListParagraph"/>
        <w:numPr>
          <w:ilvl w:val="0"/>
          <w:numId w:val="28"/>
        </w:numPr>
      </w:pPr>
      <w:r>
        <w:t>Az alkalmazás kliense a saját backendjétől visszakapja a külső fizetéshez tartozó URL-t és átirányítja a felhasználót.</w:t>
      </w:r>
    </w:p>
    <w:p w14:paraId="223E538E" w14:textId="597AE435" w:rsidR="006F5297" w:rsidRDefault="006F5297" w:rsidP="006F5297">
      <w:pPr>
        <w:pStyle w:val="ListParagraph"/>
        <w:numPr>
          <w:ilvl w:val="0"/>
          <w:numId w:val="28"/>
        </w:numPr>
      </w:pPr>
      <w:r>
        <w:t>A felhasználó fizet/ nem fizet/ lemondja/ hiba történik.</w:t>
      </w:r>
      <w:r w:rsidR="00176DB4">
        <w:t xml:space="preserve"> Ezután visszairányítja a felhasználót a megadott redirect url-re.</w:t>
      </w:r>
    </w:p>
    <w:p w14:paraId="6E0CAAA6" w14:textId="28694548" w:rsidR="006F5297" w:rsidRDefault="006F5297" w:rsidP="006F5297">
      <w:pPr>
        <w:pStyle w:val="ListParagraph"/>
        <w:numPr>
          <w:ilvl w:val="0"/>
          <w:numId w:val="28"/>
        </w:numPr>
      </w:pPr>
      <w:r>
        <w:lastRenderedPageBreak/>
        <w:t xml:space="preserve">A külső rendszer összeállít egy hívást a történtek alapján az alkalmazásunk által megadott </w:t>
      </w:r>
      <w:r w:rsidR="00176DB4">
        <w:t>redirect</w:t>
      </w:r>
      <w:r>
        <w:t xml:space="preserve"> url-re</w:t>
      </w:r>
      <w:r w:rsidR="00176DB4">
        <w:t xml:space="preserve"> Ezt megpróbálja elküldeni x-szer, majd, ha nem érkezik kielégítő válasz hibát jelez.</w:t>
      </w:r>
    </w:p>
    <w:p w14:paraId="5AB0A37A" w14:textId="74AC29A7" w:rsidR="005076B8" w:rsidRDefault="00176DB4" w:rsidP="005076B8">
      <w:pPr>
        <w:pStyle w:val="ListParagraph"/>
        <w:numPr>
          <w:ilvl w:val="0"/>
          <w:numId w:val="28"/>
        </w:numPr>
      </w:pPr>
      <w:r>
        <w:t>Amennyiben a megadott redirect URL-re hívás érkezik az alkalmazás backendje megfelelőképpen tudja kezelni a sikeres/ sikertelen fizetéseket. Fontos megjegyezni ezen a ponton, hogy amennyiben valaki ismeri ennek a végpontnak a felépítését és url-jét megpróbálhatja átverni a rendszert azzal, hogy hamis visszaigazolást küld fizetéséről, ennek elkerülése érdekében az adott tranzakciók állapotát mindig le kell ellenőrizni, egyeztetni a külső szolgáltatással ezen a ponton is.</w:t>
      </w:r>
    </w:p>
    <w:p w14:paraId="207F12EF" w14:textId="77777777" w:rsidR="005076B8" w:rsidRDefault="005076B8" w:rsidP="005076B8">
      <w:pPr>
        <w:pStyle w:val="Kp"/>
        <w:rPr>
          <w:ins w:id="626" w:author="Szalkai Krisztián Farkas" w:date="2021-12-10T19:42:00Z"/>
        </w:rPr>
      </w:pPr>
      <w:ins w:id="627" w:author="Szalkai Krisztián Farkas" w:date="2021-12-10T19:42:00Z">
        <w:r>
          <w:rPr>
            <w:noProof/>
          </w:rPr>
          <w:drawing>
            <wp:inline distT="0" distB="0" distL="0" distR="0" wp14:anchorId="329C8A35" wp14:editId="26A3496F">
              <wp:extent cx="5400040" cy="3358515"/>
              <wp:effectExtent l="0" t="0" r="0" b="0"/>
              <wp:docPr id="56" name="Picture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medium confidence"/>
                      <pic:cNvPicPr/>
                    </pic:nvPicPr>
                    <pic:blipFill>
                      <a:blip r:embed="rId48"/>
                      <a:stretch>
                        <a:fillRect/>
                      </a:stretch>
                    </pic:blipFill>
                    <pic:spPr>
                      <a:xfrm>
                        <a:off x="0" y="0"/>
                        <a:ext cx="5400040" cy="3358515"/>
                      </a:xfrm>
                      <a:prstGeom prst="rect">
                        <a:avLst/>
                      </a:prstGeom>
                    </pic:spPr>
                  </pic:pic>
                </a:graphicData>
              </a:graphic>
            </wp:inline>
          </w:drawing>
        </w:r>
      </w:ins>
    </w:p>
    <w:p w14:paraId="332507BD" w14:textId="638B0CB3" w:rsidR="005076B8" w:rsidRDefault="005076B8">
      <w:pPr>
        <w:pStyle w:val="Caption"/>
        <w:rPr>
          <w:ins w:id="628" w:author="Szalkai Krisztián Farkas" w:date="2021-12-10T19:42:00Z"/>
        </w:rPr>
        <w:pPrChange w:id="629" w:author="Szalkai Krisztián Farkas" w:date="2021-12-10T19:42:00Z">
          <w:pPr>
            <w:pStyle w:val="ListParagraph"/>
            <w:ind w:left="0" w:firstLine="0"/>
          </w:pPr>
        </w:pPrChange>
      </w:pPr>
      <w:ins w:id="630" w:author="Szalkai Krisztián Farkas" w:date="2021-12-10T19:42:00Z">
        <w:r>
          <w:fldChar w:fldCharType="begin"/>
        </w:r>
        <w:r>
          <w:instrText xml:space="preserve"> STYLEREF 3 \s </w:instrText>
        </w:r>
      </w:ins>
      <w:r>
        <w:fldChar w:fldCharType="separate"/>
      </w:r>
      <w:r w:rsidR="00A427C2">
        <w:rPr>
          <w:noProof/>
        </w:rPr>
        <w:t>4.1.6</w:t>
      </w:r>
      <w:ins w:id="631" w:author="Szalkai Krisztián Farkas" w:date="2021-12-10T19:42:00Z">
        <w:r>
          <w:fldChar w:fldCharType="end"/>
        </w:r>
        <w:r>
          <w:noBreakHyphen/>
        </w:r>
        <w:r>
          <w:fldChar w:fldCharType="begin"/>
        </w:r>
        <w:r>
          <w:instrText xml:space="preserve"> SEQ ábra \* ARABIC \s 3 </w:instrText>
        </w:r>
      </w:ins>
      <w:r>
        <w:fldChar w:fldCharType="separate"/>
      </w:r>
      <w:ins w:id="632" w:author="Szalkai Krisztián Farkas" w:date="2021-12-14T14:51:00Z">
        <w:r w:rsidR="00A427C2">
          <w:rPr>
            <w:noProof/>
          </w:rPr>
          <w:t>6</w:t>
        </w:r>
      </w:ins>
      <w:ins w:id="633" w:author="Szalkai Krisztián Farkas" w:date="2021-12-10T19:42:00Z">
        <w:r>
          <w:fldChar w:fldCharType="end"/>
        </w:r>
      </w:ins>
      <w:ins w:id="634" w:author="Szalkai Krisztián Farkas" w:date="2021-12-10T19:43:00Z">
        <w:r>
          <w:t xml:space="preserve"> A fizetés menete</w:t>
        </w:r>
      </w:ins>
    </w:p>
    <w:p w14:paraId="1498C8EC" w14:textId="603A2EDF" w:rsidR="00176DB4" w:rsidRDefault="00176DB4" w:rsidP="00176DB4">
      <w:pPr>
        <w:pStyle w:val="ListParagraph"/>
        <w:ind w:left="0" w:firstLine="0"/>
      </w:pPr>
      <w:r>
        <w:t>Visszafizetés esetén is a fent leírt módon lehet eljárni, így például fizetés után a foglalás lemondása esetén automatikusan felmérhetjük, hogy a felhasználó jogosult-e visszafizetésre és azt automatikusan elvégeztethetjük a rendszerrel – rendszerekkel.</w:t>
      </w:r>
    </w:p>
    <w:p w14:paraId="723122D5" w14:textId="641952BA" w:rsidR="00176DB4" w:rsidRDefault="00176DB4" w:rsidP="00176DB4">
      <w:pPr>
        <w:pStyle w:val="ListParagraph"/>
        <w:ind w:left="0" w:firstLine="0"/>
      </w:pPr>
      <w:r>
        <w:rPr>
          <w:b/>
          <w:bCs/>
          <w:i/>
          <w:iCs/>
        </w:rPr>
        <w:t xml:space="preserve">ReservationService: </w:t>
      </w:r>
      <w:r w:rsidR="000C549F">
        <w:t xml:space="preserve">A foglalás árának számításakor rengeteg izgalmas kérdést kellett megoldanom. </w:t>
      </w:r>
    </w:p>
    <w:p w14:paraId="3A879EC2" w14:textId="0826FE7B" w:rsidR="000C549F" w:rsidRDefault="000C549F" w:rsidP="000C549F">
      <w:r>
        <w:t xml:space="preserve">Az adatbázisban egyedi azonosítónak GUID-ot használtam, mely tökéletesen alkalmas erre a feladatra, azonban felhasználói fogyasztásra meglehetősen alkalmatlan. </w:t>
      </w:r>
      <w:r>
        <w:lastRenderedPageBreak/>
        <w:t>Erre a célra egy egyedi azonosítót generáltam minden foglaláshoz, melyet a felhasználó megkap emailben és probléma/ kérdés esetén erre hivatkozhat.</w:t>
      </w:r>
    </w:p>
    <w:p w14:paraId="1BFE96D5" w14:textId="77777777" w:rsidR="000C549F" w:rsidRDefault="000C549F" w:rsidP="000C549F">
      <w:pPr>
        <w:pStyle w:val="Kp"/>
      </w:pPr>
      <w:r>
        <w:rPr>
          <w:noProof/>
        </w:rPr>
        <w:drawing>
          <wp:inline distT="0" distB="0" distL="0" distR="0" wp14:anchorId="3DA07B16" wp14:editId="322C1C22">
            <wp:extent cx="5400040" cy="1978025"/>
            <wp:effectExtent l="0" t="0" r="0" b="317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9"/>
                    <a:stretch>
                      <a:fillRect/>
                    </a:stretch>
                  </pic:blipFill>
                  <pic:spPr>
                    <a:xfrm>
                      <a:off x="0" y="0"/>
                      <a:ext cx="5400040" cy="1978025"/>
                    </a:xfrm>
                    <a:prstGeom prst="rect">
                      <a:avLst/>
                    </a:prstGeom>
                  </pic:spPr>
                </pic:pic>
              </a:graphicData>
            </a:graphic>
          </wp:inline>
        </w:drawing>
      </w:r>
    </w:p>
    <w:p w14:paraId="5AFD6EC0" w14:textId="5186B183" w:rsidR="000C549F" w:rsidRDefault="005076B8" w:rsidP="000C549F">
      <w:pPr>
        <w:pStyle w:val="Caption"/>
      </w:pPr>
      <w:ins w:id="635" w:author="Szalkai Krisztián Farkas" w:date="2021-12-10T19:42:00Z">
        <w:r>
          <w:fldChar w:fldCharType="begin"/>
        </w:r>
        <w:r>
          <w:instrText xml:space="preserve"> STYLEREF 3 \s </w:instrText>
        </w:r>
      </w:ins>
      <w:r>
        <w:fldChar w:fldCharType="separate"/>
      </w:r>
      <w:r w:rsidR="00A427C2">
        <w:rPr>
          <w:noProof/>
        </w:rPr>
        <w:t>4.1.6</w:t>
      </w:r>
      <w:ins w:id="636" w:author="Szalkai Krisztián Farkas" w:date="2021-12-10T19:42:00Z">
        <w:r>
          <w:fldChar w:fldCharType="end"/>
        </w:r>
        <w:r>
          <w:noBreakHyphen/>
        </w:r>
        <w:r>
          <w:fldChar w:fldCharType="begin"/>
        </w:r>
        <w:r>
          <w:instrText xml:space="preserve"> SEQ ábra \* ARABIC \s 3 </w:instrText>
        </w:r>
      </w:ins>
      <w:r>
        <w:fldChar w:fldCharType="separate"/>
      </w:r>
      <w:ins w:id="637" w:author="Szalkai Krisztián Farkas" w:date="2021-12-14T14:51:00Z">
        <w:r w:rsidR="00A427C2">
          <w:rPr>
            <w:noProof/>
          </w:rPr>
          <w:t>7</w:t>
        </w:r>
      </w:ins>
      <w:ins w:id="638" w:author="Szalkai Krisztián Farkas" w:date="2021-12-10T19:42:00Z">
        <w:r>
          <w:fldChar w:fldCharType="end"/>
        </w:r>
      </w:ins>
      <w:del w:id="639"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4.1.6</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6</w:delText>
        </w:r>
        <w:r w:rsidR="00234A06" w:rsidDel="005076B8">
          <w:rPr>
            <w:noProof/>
          </w:rPr>
          <w:fldChar w:fldCharType="end"/>
        </w:r>
      </w:del>
      <w:r w:rsidR="000C549F">
        <w:t xml:space="preserve"> Egyedi azonosító generálása</w:t>
      </w:r>
    </w:p>
    <w:p w14:paraId="797C0C23" w14:textId="039A958D" w:rsidR="000C549F" w:rsidRDefault="000C549F" w:rsidP="000C549F">
      <w:r>
        <w:t>A módszer előnye más hasonló kódolásokkal szemben, hogy megadható hány darab karaktert szeretnénk, illetve mely karakterekből válasszon az algoritmus, mely kifejezetten hasznos, ha a felhasználói „élményt” is figyelembe vesszük.</w:t>
      </w:r>
      <w:r w:rsidR="00A4688E">
        <w:t xml:space="preserve"> Több választható karakter, illetve hosszabb generált kulcsok használatával csökkenthető annak az esélye, hogy kettő ugyanolyan azonosító jöjjön létre.</w:t>
      </w:r>
    </w:p>
    <w:p w14:paraId="5C67FBB1" w14:textId="62907539" w:rsidR="00A4688E" w:rsidRDefault="00A4688E" w:rsidP="000C549F">
      <w:r>
        <w:t xml:space="preserve">Az ár számításakor a két elsődleges szempont a távolság és a bérelt autó típusa. A távolság meghatározására a Google Maps Directions Api szolgáltatását használtam. </w:t>
      </w:r>
      <w:r w:rsidR="00E07C5F">
        <w:t xml:space="preserve">Az email szolgáltatáshoz hasonlóan ehhez is konfigurálni kell egy gmail fiókot. </w:t>
      </w:r>
      <w:r w:rsidR="00FD6872">
        <w:t xml:space="preserve">A legtöbb API fizetős, így első lépésben egy fizetési módot kell hozzáadni a fiókhoz. Ha ezzel megvagyunk, generálhatunk egy kulcsot mellyel azonosíthatjuk az alkalmazásunkat. </w:t>
      </w:r>
    </w:p>
    <w:p w14:paraId="4B30228F" w14:textId="77777777" w:rsidR="00FD6872" w:rsidRDefault="00FD6872" w:rsidP="00FD6872">
      <w:pPr>
        <w:pStyle w:val="Kp"/>
      </w:pPr>
      <w:r>
        <w:rPr>
          <w:noProof/>
        </w:rPr>
        <w:drawing>
          <wp:inline distT="0" distB="0" distL="0" distR="0" wp14:anchorId="723C1849" wp14:editId="5CAB1885">
            <wp:extent cx="5400040" cy="104902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0"/>
                    <a:stretch>
                      <a:fillRect/>
                    </a:stretch>
                  </pic:blipFill>
                  <pic:spPr>
                    <a:xfrm>
                      <a:off x="0" y="0"/>
                      <a:ext cx="5400040" cy="1049020"/>
                    </a:xfrm>
                    <a:prstGeom prst="rect">
                      <a:avLst/>
                    </a:prstGeom>
                  </pic:spPr>
                </pic:pic>
              </a:graphicData>
            </a:graphic>
          </wp:inline>
        </w:drawing>
      </w:r>
    </w:p>
    <w:bookmarkStart w:id="640" w:name="_Ref88724302"/>
    <w:p w14:paraId="5AEDE53F" w14:textId="7605EDD5" w:rsidR="00FD6872" w:rsidRDefault="005076B8" w:rsidP="00FD6872">
      <w:pPr>
        <w:pStyle w:val="Caption"/>
      </w:pPr>
      <w:ins w:id="641" w:author="Szalkai Krisztián Farkas" w:date="2021-12-10T19:42:00Z">
        <w:r>
          <w:fldChar w:fldCharType="begin"/>
        </w:r>
        <w:r>
          <w:instrText xml:space="preserve"> STYLEREF 3 \s </w:instrText>
        </w:r>
      </w:ins>
      <w:r>
        <w:fldChar w:fldCharType="separate"/>
      </w:r>
      <w:r w:rsidR="00A427C2">
        <w:rPr>
          <w:noProof/>
        </w:rPr>
        <w:t>4.1.6</w:t>
      </w:r>
      <w:ins w:id="642" w:author="Szalkai Krisztián Farkas" w:date="2021-12-10T19:42:00Z">
        <w:r>
          <w:fldChar w:fldCharType="end"/>
        </w:r>
        <w:r>
          <w:noBreakHyphen/>
        </w:r>
        <w:r>
          <w:fldChar w:fldCharType="begin"/>
        </w:r>
        <w:r>
          <w:instrText xml:space="preserve"> SEQ ábra \* ARABIC \s 3 </w:instrText>
        </w:r>
      </w:ins>
      <w:r>
        <w:fldChar w:fldCharType="separate"/>
      </w:r>
      <w:ins w:id="643" w:author="Szalkai Krisztián Farkas" w:date="2021-12-14T14:51:00Z">
        <w:r w:rsidR="00A427C2">
          <w:rPr>
            <w:noProof/>
          </w:rPr>
          <w:t>8</w:t>
        </w:r>
      </w:ins>
      <w:ins w:id="644" w:author="Szalkai Krisztián Farkas" w:date="2021-12-10T19:42:00Z">
        <w:r>
          <w:fldChar w:fldCharType="end"/>
        </w:r>
      </w:ins>
      <w:del w:id="645"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4.1.6</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7</w:delText>
        </w:r>
        <w:r w:rsidR="00234A06" w:rsidDel="005076B8">
          <w:rPr>
            <w:noProof/>
          </w:rPr>
          <w:fldChar w:fldCharType="end"/>
        </w:r>
      </w:del>
      <w:r w:rsidR="00FD6872">
        <w:t xml:space="preserve"> Api kulcsok felülete</w:t>
      </w:r>
      <w:bookmarkEnd w:id="640"/>
    </w:p>
    <w:p w14:paraId="6132A1D4" w14:textId="7F420B4D" w:rsidR="00FD6872" w:rsidRDefault="00FD6872" w:rsidP="00FD6872">
      <w:r>
        <w:t xml:space="preserve">Az általunk használt API-k aktiválása után érdemes az adott végpontokat lekorlátozni, ha a publikált oldalunkon keresztül támadás formájában sok kérés megy az adott API felé, jelentős összegeket fizethetünk. </w:t>
      </w:r>
    </w:p>
    <w:p w14:paraId="6A547A9E" w14:textId="77777777" w:rsidR="00FD6872" w:rsidRDefault="00FD6872" w:rsidP="00FD6872">
      <w:pPr>
        <w:pStyle w:val="Kp"/>
      </w:pPr>
      <w:r>
        <w:rPr>
          <w:noProof/>
        </w:rPr>
        <w:lastRenderedPageBreak/>
        <w:drawing>
          <wp:inline distT="0" distB="0" distL="0" distR="0" wp14:anchorId="6027457A" wp14:editId="2DDB788E">
            <wp:extent cx="5400040" cy="1951355"/>
            <wp:effectExtent l="0" t="0" r="0" b="0"/>
            <wp:docPr id="42" name="Picture 4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table&#10;&#10;Description automatically generated"/>
                    <pic:cNvPicPr/>
                  </pic:nvPicPr>
                  <pic:blipFill>
                    <a:blip r:embed="rId51"/>
                    <a:stretch>
                      <a:fillRect/>
                    </a:stretch>
                  </pic:blipFill>
                  <pic:spPr>
                    <a:xfrm>
                      <a:off x="0" y="0"/>
                      <a:ext cx="5400040" cy="1951355"/>
                    </a:xfrm>
                    <a:prstGeom prst="rect">
                      <a:avLst/>
                    </a:prstGeom>
                  </pic:spPr>
                </pic:pic>
              </a:graphicData>
            </a:graphic>
          </wp:inline>
        </w:drawing>
      </w:r>
    </w:p>
    <w:p w14:paraId="23B89850" w14:textId="3ECEFF79" w:rsidR="00FD6872" w:rsidRDefault="005076B8" w:rsidP="00FD6872">
      <w:pPr>
        <w:pStyle w:val="Caption"/>
      </w:pPr>
      <w:ins w:id="646" w:author="Szalkai Krisztián Farkas" w:date="2021-12-10T19:42:00Z">
        <w:r>
          <w:fldChar w:fldCharType="begin"/>
        </w:r>
        <w:r>
          <w:instrText xml:space="preserve"> STYLEREF 3 \s </w:instrText>
        </w:r>
      </w:ins>
      <w:r>
        <w:fldChar w:fldCharType="separate"/>
      </w:r>
      <w:r w:rsidR="00A427C2">
        <w:rPr>
          <w:noProof/>
        </w:rPr>
        <w:t>4.1.6</w:t>
      </w:r>
      <w:ins w:id="647" w:author="Szalkai Krisztián Farkas" w:date="2021-12-10T19:42:00Z">
        <w:r>
          <w:fldChar w:fldCharType="end"/>
        </w:r>
        <w:r>
          <w:noBreakHyphen/>
        </w:r>
        <w:r>
          <w:fldChar w:fldCharType="begin"/>
        </w:r>
        <w:r>
          <w:instrText xml:space="preserve"> SEQ ábra \* ARABIC \s 3 </w:instrText>
        </w:r>
      </w:ins>
      <w:r>
        <w:fldChar w:fldCharType="separate"/>
      </w:r>
      <w:ins w:id="648" w:author="Szalkai Krisztián Farkas" w:date="2021-12-14T14:51:00Z">
        <w:r w:rsidR="00A427C2">
          <w:rPr>
            <w:noProof/>
          </w:rPr>
          <w:t>9</w:t>
        </w:r>
      </w:ins>
      <w:ins w:id="649" w:author="Szalkai Krisztián Farkas" w:date="2021-12-10T19:42:00Z">
        <w:r>
          <w:fldChar w:fldCharType="end"/>
        </w:r>
      </w:ins>
      <w:del w:id="650"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4.1.6</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8</w:delText>
        </w:r>
        <w:r w:rsidR="00234A06" w:rsidDel="005076B8">
          <w:rPr>
            <w:noProof/>
          </w:rPr>
          <w:fldChar w:fldCharType="end"/>
        </w:r>
      </w:del>
      <w:r w:rsidR="00FD6872">
        <w:t xml:space="preserve"> API hívások korlátozása</w:t>
      </w:r>
    </w:p>
    <w:p w14:paraId="1E5DDF38" w14:textId="088D533A" w:rsidR="00FD6872" w:rsidRDefault="00FD6872" w:rsidP="00FD6872">
      <w:r>
        <w:t>A fő szempontok mellett különböző alszempontokat is figyelembe vettem</w:t>
      </w:r>
      <w:r w:rsidR="00D962B4">
        <w:t xml:space="preserve">, például azt, hogy egy út érint-e adott helyeket (repülőterek, vasútállomások, hotelek), zónákat. Londonban például egyes területeknél behajtáskor úgynevezett dugódíjat kell fizetni. Az ilyen területek meghatározására – mivel több esetben koordinátákkal meghatározott területekről van szó, ezért nem használhattam olyan </w:t>
      </w:r>
      <w:del w:id="651" w:author="Szalkai Krisztián Farkas" w:date="2021-12-10T19:54:00Z">
        <w:r w:rsidR="00D962B4" w:rsidDel="00E737B7">
          <w:delText>metódust</w:delText>
        </w:r>
      </w:del>
      <w:ins w:id="652" w:author="Szalkai Krisztián Farkas" w:date="2021-12-10T19:54:00Z">
        <w:r w:rsidR="00E737B7">
          <w:t>metódust,</w:t>
        </w:r>
      </w:ins>
      <w:r w:rsidR="00D962B4">
        <w:t xml:space="preserve"> amely egy ponthoz közel eső területek vizsgálja – egy poligon tartalmazás megállapítására szolgáló algoritmust használtam, mely alább a </w:t>
      </w:r>
      <w:r w:rsidR="00D962B4">
        <w:fldChar w:fldCharType="begin"/>
      </w:r>
      <w:r w:rsidR="00D962B4">
        <w:instrText xml:space="preserve"> REF _Ref87965449 \h </w:instrText>
      </w:r>
      <w:r w:rsidR="00D962B4">
        <w:fldChar w:fldCharType="separate"/>
      </w:r>
      <w:ins w:id="653" w:author="Szalkai Krisztián Farkas" w:date="2021-12-14T14:51:00Z">
        <w:r w:rsidR="00A427C2">
          <w:rPr>
            <w:noProof/>
          </w:rPr>
          <w:t>4.1.6</w:t>
        </w:r>
        <w:r w:rsidR="00A427C2">
          <w:noBreakHyphen/>
        </w:r>
        <w:r w:rsidR="00A427C2">
          <w:rPr>
            <w:noProof/>
          </w:rPr>
          <w:t>10</w:t>
        </w:r>
      </w:ins>
      <w:del w:id="654" w:author="Szalkai Krisztián Farkas" w:date="2021-12-10T19:56:00Z">
        <w:r w:rsidR="00FD4364" w:rsidDel="005417DB">
          <w:rPr>
            <w:noProof/>
          </w:rPr>
          <w:delText>4.1.6</w:delText>
        </w:r>
        <w:r w:rsidR="00FD4364" w:rsidDel="005417DB">
          <w:noBreakHyphen/>
        </w:r>
        <w:r w:rsidR="00FD4364" w:rsidDel="005417DB">
          <w:rPr>
            <w:noProof/>
          </w:rPr>
          <w:delText>9</w:delText>
        </w:r>
      </w:del>
      <w:r w:rsidR="00D962B4">
        <w:fldChar w:fldCharType="end"/>
      </w:r>
      <w:r w:rsidR="00D962B4">
        <w:t xml:space="preserve"> ábrán látható.</w:t>
      </w:r>
    </w:p>
    <w:p w14:paraId="50377597" w14:textId="77777777" w:rsidR="00D962B4" w:rsidRDefault="00D962B4" w:rsidP="00D962B4">
      <w:pPr>
        <w:pStyle w:val="Kp"/>
      </w:pPr>
      <w:r>
        <w:rPr>
          <w:noProof/>
        </w:rPr>
        <w:drawing>
          <wp:inline distT="0" distB="0" distL="0" distR="0" wp14:anchorId="68F390B3" wp14:editId="22003BCA">
            <wp:extent cx="5400040" cy="4264025"/>
            <wp:effectExtent l="0" t="0" r="0" b="317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5400040" cy="4264025"/>
                    </a:xfrm>
                    <a:prstGeom prst="rect">
                      <a:avLst/>
                    </a:prstGeom>
                  </pic:spPr>
                </pic:pic>
              </a:graphicData>
            </a:graphic>
          </wp:inline>
        </w:drawing>
      </w:r>
    </w:p>
    <w:bookmarkStart w:id="655" w:name="_Ref87965449"/>
    <w:p w14:paraId="0D7113CC" w14:textId="64912F0A" w:rsidR="00D962B4" w:rsidRDefault="005076B8" w:rsidP="00D962B4">
      <w:pPr>
        <w:pStyle w:val="Caption"/>
      </w:pPr>
      <w:ins w:id="656" w:author="Szalkai Krisztián Farkas" w:date="2021-12-10T19:42:00Z">
        <w:r>
          <w:fldChar w:fldCharType="begin"/>
        </w:r>
        <w:r>
          <w:instrText xml:space="preserve"> STYLEREF 3 \s </w:instrText>
        </w:r>
      </w:ins>
      <w:r>
        <w:fldChar w:fldCharType="separate"/>
      </w:r>
      <w:r w:rsidR="00A427C2">
        <w:rPr>
          <w:noProof/>
        </w:rPr>
        <w:t>4.1.6</w:t>
      </w:r>
      <w:ins w:id="657" w:author="Szalkai Krisztián Farkas" w:date="2021-12-10T19:42:00Z">
        <w:r>
          <w:fldChar w:fldCharType="end"/>
        </w:r>
        <w:r>
          <w:noBreakHyphen/>
        </w:r>
        <w:r>
          <w:fldChar w:fldCharType="begin"/>
        </w:r>
        <w:r>
          <w:instrText xml:space="preserve"> SEQ ábra \* ARABIC \s 3 </w:instrText>
        </w:r>
      </w:ins>
      <w:r>
        <w:fldChar w:fldCharType="separate"/>
      </w:r>
      <w:ins w:id="658" w:author="Szalkai Krisztián Farkas" w:date="2021-12-14T14:51:00Z">
        <w:r w:rsidR="00A427C2">
          <w:rPr>
            <w:noProof/>
          </w:rPr>
          <w:t>10</w:t>
        </w:r>
      </w:ins>
      <w:ins w:id="659" w:author="Szalkai Krisztián Farkas" w:date="2021-12-10T19:42:00Z">
        <w:r>
          <w:fldChar w:fldCharType="end"/>
        </w:r>
      </w:ins>
      <w:del w:id="660"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4.1.6</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9</w:delText>
        </w:r>
        <w:r w:rsidR="00234A06" w:rsidDel="005076B8">
          <w:rPr>
            <w:noProof/>
          </w:rPr>
          <w:fldChar w:fldCharType="end"/>
        </w:r>
      </w:del>
      <w:bookmarkEnd w:id="655"/>
      <w:r w:rsidR="00D962B4">
        <w:t xml:space="preserve"> Poligon tartalmazás vizsgálata</w:t>
      </w:r>
    </w:p>
    <w:p w14:paraId="72C206C3" w14:textId="1282234F" w:rsidR="00D962B4" w:rsidRDefault="00D962B4" w:rsidP="00D962B4">
      <w:r>
        <w:lastRenderedPageBreak/>
        <w:t>Az ár számításakor a kezdő és a végpontra is ellenőriztem, hogy beleesnek-e a különböző feláras zónákba. A repülőterek leellenőrzésére például az alább látható (</w:t>
      </w:r>
      <w:r>
        <w:fldChar w:fldCharType="begin"/>
      </w:r>
      <w:r>
        <w:instrText xml:space="preserve"> REF _Ref87965669 \h </w:instrText>
      </w:r>
      <w:r>
        <w:fldChar w:fldCharType="separate"/>
      </w:r>
      <w:ins w:id="661" w:author="Szalkai Krisztián Farkas" w:date="2021-12-14T14:51:00Z">
        <w:r w:rsidR="00A427C2">
          <w:rPr>
            <w:noProof/>
          </w:rPr>
          <w:t>4.1.6</w:t>
        </w:r>
        <w:r w:rsidR="00A427C2">
          <w:noBreakHyphen/>
        </w:r>
        <w:r w:rsidR="00A427C2">
          <w:rPr>
            <w:noProof/>
          </w:rPr>
          <w:t>11</w:t>
        </w:r>
      </w:ins>
      <w:del w:id="662" w:author="Szalkai Krisztián Farkas" w:date="2021-12-10T19:56:00Z">
        <w:r w:rsidR="00FD4364" w:rsidDel="005417DB">
          <w:rPr>
            <w:noProof/>
          </w:rPr>
          <w:delText>4.1.6</w:delText>
        </w:r>
        <w:r w:rsidR="00FD4364" w:rsidDel="005417DB">
          <w:noBreakHyphen/>
        </w:r>
        <w:r w:rsidR="00FD4364" w:rsidDel="005417DB">
          <w:rPr>
            <w:noProof/>
          </w:rPr>
          <w:delText>10</w:delText>
        </w:r>
      </w:del>
      <w:r>
        <w:fldChar w:fldCharType="end"/>
      </w:r>
      <w:r>
        <w:t xml:space="preserve">) kódrészlet szolgál, Ahol az </w:t>
      </w:r>
      <w:r w:rsidRPr="00D962B4">
        <w:rPr>
          <w:rStyle w:val="Emphasis"/>
        </w:rPr>
        <w:t>airport</w:t>
      </w:r>
      <w:r>
        <w:t xml:space="preserve"> lista tartalmazza az előre definiált koordinátahalmazokat melyek a repülőterek területét jelölik ki.</w:t>
      </w:r>
    </w:p>
    <w:p w14:paraId="44FD902A" w14:textId="77777777" w:rsidR="00D962B4" w:rsidRDefault="00D962B4" w:rsidP="00D962B4">
      <w:pPr>
        <w:pStyle w:val="Kp"/>
      </w:pPr>
      <w:r>
        <w:rPr>
          <w:noProof/>
        </w:rPr>
        <w:drawing>
          <wp:inline distT="0" distB="0" distL="0" distR="0" wp14:anchorId="74415277" wp14:editId="42FFCD6C">
            <wp:extent cx="5400040" cy="302958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3"/>
                    <a:stretch>
                      <a:fillRect/>
                    </a:stretch>
                  </pic:blipFill>
                  <pic:spPr>
                    <a:xfrm>
                      <a:off x="0" y="0"/>
                      <a:ext cx="5400040" cy="3029585"/>
                    </a:xfrm>
                    <a:prstGeom prst="rect">
                      <a:avLst/>
                    </a:prstGeom>
                  </pic:spPr>
                </pic:pic>
              </a:graphicData>
            </a:graphic>
          </wp:inline>
        </w:drawing>
      </w:r>
    </w:p>
    <w:bookmarkStart w:id="663" w:name="_Ref87965669"/>
    <w:p w14:paraId="629ABAE6" w14:textId="7F842D8A" w:rsidR="00D962B4" w:rsidRDefault="005076B8" w:rsidP="00D962B4">
      <w:pPr>
        <w:pStyle w:val="Caption"/>
      </w:pPr>
      <w:ins w:id="664" w:author="Szalkai Krisztián Farkas" w:date="2021-12-10T19:42:00Z">
        <w:r>
          <w:fldChar w:fldCharType="begin"/>
        </w:r>
        <w:r>
          <w:instrText xml:space="preserve"> STYLEREF 3 \s </w:instrText>
        </w:r>
      </w:ins>
      <w:r>
        <w:fldChar w:fldCharType="separate"/>
      </w:r>
      <w:r w:rsidR="00A427C2">
        <w:rPr>
          <w:noProof/>
        </w:rPr>
        <w:t>4.1.6</w:t>
      </w:r>
      <w:ins w:id="665" w:author="Szalkai Krisztián Farkas" w:date="2021-12-10T19:42:00Z">
        <w:r>
          <w:fldChar w:fldCharType="end"/>
        </w:r>
        <w:r>
          <w:noBreakHyphen/>
        </w:r>
        <w:r>
          <w:fldChar w:fldCharType="begin"/>
        </w:r>
        <w:r>
          <w:instrText xml:space="preserve"> SEQ ábra \* ARABIC \s 3 </w:instrText>
        </w:r>
      </w:ins>
      <w:r>
        <w:fldChar w:fldCharType="separate"/>
      </w:r>
      <w:ins w:id="666" w:author="Szalkai Krisztián Farkas" w:date="2021-12-14T14:51:00Z">
        <w:r w:rsidR="00A427C2">
          <w:rPr>
            <w:noProof/>
          </w:rPr>
          <w:t>11</w:t>
        </w:r>
      </w:ins>
      <w:ins w:id="667" w:author="Szalkai Krisztián Farkas" w:date="2021-12-10T19:42:00Z">
        <w:r>
          <w:fldChar w:fldCharType="end"/>
        </w:r>
      </w:ins>
      <w:del w:id="668"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4.1.6</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10</w:delText>
        </w:r>
        <w:r w:rsidR="00234A06" w:rsidDel="005076B8">
          <w:rPr>
            <w:noProof/>
          </w:rPr>
          <w:fldChar w:fldCharType="end"/>
        </w:r>
      </w:del>
      <w:bookmarkEnd w:id="663"/>
      <w:r w:rsidR="00D962B4">
        <w:t xml:space="preserve"> Repülőterek ellenőrzése</w:t>
      </w:r>
    </w:p>
    <w:p w14:paraId="5D5371FD" w14:textId="5BC85A7E" w:rsidR="00D962B4" w:rsidRDefault="00D962B4" w:rsidP="00D962B4">
      <w:r>
        <w:t xml:space="preserve">Különböző szolgáltatásoknál bevett szokás reklámozás, jutalmazás céljából kuponok használata, az én alkalmazásom esetén akciós kódokat adhat meg az adminisztrátor melyeket a felhasználók </w:t>
      </w:r>
      <w:r w:rsidR="00C10C5D">
        <w:t>foglalás során válthatnak be. A kódok megadásánál lehet összeget, illetve százalékot is megadni, illetve egy lejárati dátumon túl a kód nem felhasználható, ezen kívül opcionálisan darabszám is megadható, hogy hányszor használható fel egy adott kód. Az alábbi kódrészleten a kupon modelljének kódja látható:</w:t>
      </w:r>
    </w:p>
    <w:p w14:paraId="64D3A880" w14:textId="77777777" w:rsidR="00C10C5D" w:rsidRDefault="00C10C5D" w:rsidP="00DA1C88">
      <w:pPr>
        <w:pStyle w:val="Kd"/>
      </w:pPr>
      <w:r>
        <w:lastRenderedPageBreak/>
        <w:t xml:space="preserve">public class </w:t>
      </w:r>
      <w:r>
        <w:rPr>
          <w:color w:val="2B91AF"/>
          <w14:textFill>
            <w14:solidFill>
              <w14:srgbClr w14:val="2B91AF">
                <w14:lumMod w14:val="75000"/>
              </w14:srgbClr>
            </w14:solidFill>
          </w14:textFill>
        </w:rPr>
        <w:t>Discount</w:t>
      </w:r>
    </w:p>
    <w:p w14:paraId="26F42D57" w14:textId="31743B5D" w:rsidR="00C10C5D" w:rsidRDefault="00C10C5D" w:rsidP="00DA1C88">
      <w:pPr>
        <w:pStyle w:val="Kd"/>
      </w:pPr>
      <w:r>
        <w:t>{</w:t>
      </w:r>
    </w:p>
    <w:p w14:paraId="007C193B" w14:textId="61666D19" w:rsidR="00C10C5D" w:rsidRDefault="00C10C5D" w:rsidP="00DA1C88">
      <w:pPr>
        <w:pStyle w:val="Kd"/>
      </w:pPr>
      <w:r>
        <w:tab/>
        <w:t>public Guid Id { get; set; }</w:t>
      </w:r>
    </w:p>
    <w:p w14:paraId="33E0AFDF" w14:textId="14A71966" w:rsidR="00C10C5D" w:rsidRDefault="00C10C5D" w:rsidP="00DA1C88">
      <w:pPr>
        <w:pStyle w:val="Kd"/>
      </w:pPr>
      <w:r>
        <w:tab/>
        <w:t>public string DiscountCode { get; set; }</w:t>
      </w:r>
    </w:p>
    <w:p w14:paraId="4DC7C3C5" w14:textId="6D37C5C4" w:rsidR="00C10C5D" w:rsidRDefault="00C10C5D" w:rsidP="00DA1C88">
      <w:pPr>
        <w:pStyle w:val="Kd"/>
      </w:pPr>
      <w:r>
        <w:tab/>
        <w:t>public double? DiscountAmount { get; set; }</w:t>
      </w:r>
    </w:p>
    <w:p w14:paraId="03AE4608" w14:textId="05AA3173" w:rsidR="00C10C5D" w:rsidRDefault="00C10C5D" w:rsidP="00DA1C88">
      <w:pPr>
        <w:pStyle w:val="Kd"/>
      </w:pPr>
      <w:r>
        <w:tab/>
        <w:t>public double? DiscountPercent { get; set; }</w:t>
      </w:r>
    </w:p>
    <w:p w14:paraId="4FC15A73" w14:textId="081AC2A7" w:rsidR="00C10C5D" w:rsidRDefault="00C10C5D" w:rsidP="00DA1C88">
      <w:pPr>
        <w:pStyle w:val="Kd"/>
      </w:pPr>
      <w:r>
        <w:tab/>
        <w:t>public int? DiscountCount { get; set; }</w:t>
      </w:r>
    </w:p>
    <w:p w14:paraId="47B7DACC" w14:textId="7F054451" w:rsidR="00C10C5D" w:rsidRDefault="00C10C5D" w:rsidP="00DA1C88">
      <w:pPr>
        <w:pStyle w:val="Kd"/>
      </w:pPr>
      <w:r>
        <w:tab/>
        <w:t>public DateTime ExpireDate { get; set; }</w:t>
      </w:r>
    </w:p>
    <w:p w14:paraId="002A0592" w14:textId="30446885" w:rsidR="00C10C5D" w:rsidRDefault="00C10C5D" w:rsidP="00DA1C88">
      <w:pPr>
        <w:pStyle w:val="Kd"/>
      </w:pPr>
      <w:r>
        <w:t>}</w:t>
      </w:r>
    </w:p>
    <w:p w14:paraId="4B6A7A80" w14:textId="277F6E73" w:rsidR="00C10C5D" w:rsidRDefault="00C10C5D" w:rsidP="00C10C5D">
      <w:pPr>
        <w:pStyle w:val="Heading2"/>
      </w:pPr>
      <w:bookmarkStart w:id="669" w:name="_Toc90385688"/>
      <w:r>
        <w:t>Frontend</w:t>
      </w:r>
      <w:bookmarkEnd w:id="669"/>
    </w:p>
    <w:p w14:paraId="2085D43C" w14:textId="5C22C409" w:rsidR="00C10C5D" w:rsidRDefault="00FE4443" w:rsidP="00C10C5D">
      <w:r>
        <w:t xml:space="preserve">A felhasználói felületek megalkotását a </w:t>
      </w:r>
      <w:r>
        <w:fldChar w:fldCharType="begin"/>
      </w:r>
      <w:r>
        <w:instrText xml:space="preserve"> REF _Ref88556418 \r \h </w:instrText>
      </w:r>
      <w:r>
        <w:fldChar w:fldCharType="separate"/>
      </w:r>
      <w:r w:rsidR="00A427C2">
        <w:t>3.4</w:t>
      </w:r>
      <w:r>
        <w:fldChar w:fldCharType="end"/>
      </w:r>
      <w:r>
        <w:t xml:space="preserve"> fejezetben bemutatott wireframe-ek alapján készítettem el. Ebben a fejezetben először bemutatom a </w:t>
      </w:r>
      <w:r w:rsidR="00AF10DC">
        <w:t>kód felépítését, majd a funkciók mentén az alkalmazás felületeit, a fejlesztés közben felmerülő problémákat, megoldásokat.</w:t>
      </w:r>
    </w:p>
    <w:p w14:paraId="7156E3E8" w14:textId="5804992E" w:rsidR="00AF10DC" w:rsidRDefault="00AF10DC" w:rsidP="00AF10DC">
      <w:pPr>
        <w:pStyle w:val="Heading3"/>
      </w:pPr>
      <w:bookmarkStart w:id="670" w:name="_Toc90385689"/>
      <w:r>
        <w:t>Felépítés</w:t>
      </w:r>
      <w:bookmarkEnd w:id="670"/>
    </w:p>
    <w:p w14:paraId="43756F33" w14:textId="7FEF9E79" w:rsidR="00AF10DC" w:rsidRDefault="00835B08" w:rsidP="00AF10DC">
      <w:r>
        <w:t xml:space="preserve">A React alkalmazást a </w:t>
      </w:r>
      <w:r w:rsidRPr="00835B08">
        <w:rPr>
          <w:rStyle w:val="Emphasis"/>
        </w:rPr>
        <w:t xml:space="preserve">create-react-app </w:t>
      </w:r>
      <w:r>
        <w:t xml:space="preserve">nevű csomaggal készítettem. </w:t>
      </w:r>
      <w:r w:rsidR="007F5AFF">
        <w:t xml:space="preserve">Ennek előnye, hogy egyetlen </w:t>
      </w:r>
      <w:r w:rsidR="007F5AFF" w:rsidRPr="007F5AFF">
        <w:rPr>
          <w:rStyle w:val="Emphasis"/>
        </w:rPr>
        <w:t>npm</w:t>
      </w:r>
      <w:r w:rsidR="007F5AFF">
        <w:t xml:space="preserve"> paranccsal létrehozza a szükséges fájlokat, beállítja az alkalmazáshoz használt konfigurációkat</w:t>
      </w:r>
      <w:r w:rsidR="00335BC9">
        <w:t>, beállítja a build eszközöket.</w:t>
      </w:r>
    </w:p>
    <w:p w14:paraId="7ED26B8E" w14:textId="77777777" w:rsidR="00835B08" w:rsidRPr="00835B08" w:rsidRDefault="00835B08" w:rsidP="00DA1C88">
      <w:pPr>
        <w:pStyle w:val="Kd"/>
      </w:pPr>
      <w:r w:rsidRPr="00835B08">
        <w:t>my-app</w:t>
      </w:r>
    </w:p>
    <w:p w14:paraId="697517E0" w14:textId="77777777" w:rsidR="00835B08" w:rsidRPr="00835B08" w:rsidRDefault="00835B08" w:rsidP="00DA1C88">
      <w:pPr>
        <w:pStyle w:val="Kd"/>
      </w:pPr>
      <w:r w:rsidRPr="00835B08">
        <w:t>├── README.md</w:t>
      </w:r>
    </w:p>
    <w:p w14:paraId="4C21DECA" w14:textId="7969D8C9" w:rsidR="00835B08" w:rsidRPr="00835B08" w:rsidRDefault="00835B08" w:rsidP="00DA1C88">
      <w:pPr>
        <w:pStyle w:val="Kd"/>
      </w:pPr>
      <w:r w:rsidRPr="00835B08">
        <w:t>├── node_modules</w:t>
      </w:r>
    </w:p>
    <w:p w14:paraId="4A6CD33C" w14:textId="77777777" w:rsidR="00835B08" w:rsidRPr="00835B08" w:rsidRDefault="00835B08" w:rsidP="00DA1C88">
      <w:pPr>
        <w:pStyle w:val="Kd"/>
      </w:pPr>
      <w:r w:rsidRPr="00835B08">
        <w:t>├── package.json</w:t>
      </w:r>
    </w:p>
    <w:p w14:paraId="4BF07532" w14:textId="77777777" w:rsidR="00835B08" w:rsidRPr="00835B08" w:rsidRDefault="00835B08" w:rsidP="00DA1C88">
      <w:pPr>
        <w:pStyle w:val="Kd"/>
      </w:pPr>
      <w:r w:rsidRPr="00835B08">
        <w:t>├── .gitignore</w:t>
      </w:r>
    </w:p>
    <w:p w14:paraId="62CCD52E" w14:textId="77777777" w:rsidR="00835B08" w:rsidRPr="00835B08" w:rsidRDefault="00835B08" w:rsidP="00DA1C88">
      <w:pPr>
        <w:pStyle w:val="Kd"/>
      </w:pPr>
      <w:r w:rsidRPr="00835B08">
        <w:t>├── public</w:t>
      </w:r>
    </w:p>
    <w:p w14:paraId="671B33A1" w14:textId="77777777" w:rsidR="00835B08" w:rsidRPr="00835B08" w:rsidRDefault="00835B08" w:rsidP="00DA1C88">
      <w:pPr>
        <w:pStyle w:val="Kd"/>
      </w:pPr>
      <w:r w:rsidRPr="00835B08">
        <w:t>│   ├── favicon.ico</w:t>
      </w:r>
    </w:p>
    <w:p w14:paraId="1998933D" w14:textId="77777777" w:rsidR="00835B08" w:rsidRPr="00835B08" w:rsidRDefault="00835B08" w:rsidP="00DA1C88">
      <w:pPr>
        <w:pStyle w:val="Kd"/>
      </w:pPr>
      <w:r w:rsidRPr="00835B08">
        <w:t>│   ├── index.html</w:t>
      </w:r>
    </w:p>
    <w:p w14:paraId="0D554648" w14:textId="77777777" w:rsidR="00835B08" w:rsidRPr="00835B08" w:rsidRDefault="00835B08" w:rsidP="00DA1C88">
      <w:pPr>
        <w:pStyle w:val="Kd"/>
      </w:pPr>
      <w:r w:rsidRPr="00835B08">
        <w:t>│   ├── logo192.png</w:t>
      </w:r>
    </w:p>
    <w:p w14:paraId="1B75F7B3" w14:textId="77777777" w:rsidR="00835B08" w:rsidRPr="00835B08" w:rsidRDefault="00835B08" w:rsidP="00DA1C88">
      <w:pPr>
        <w:pStyle w:val="Kd"/>
      </w:pPr>
      <w:r w:rsidRPr="00835B08">
        <w:t>│   ├── logo512.png</w:t>
      </w:r>
    </w:p>
    <w:p w14:paraId="17AC42B4" w14:textId="77777777" w:rsidR="00835B08" w:rsidRPr="00835B08" w:rsidRDefault="00835B08" w:rsidP="00DA1C88">
      <w:pPr>
        <w:pStyle w:val="Kd"/>
      </w:pPr>
      <w:r w:rsidRPr="00835B08">
        <w:t>│   ├── manifest.json</w:t>
      </w:r>
    </w:p>
    <w:p w14:paraId="4687C177" w14:textId="77777777" w:rsidR="00835B08" w:rsidRPr="00835B08" w:rsidRDefault="00835B08" w:rsidP="00DA1C88">
      <w:pPr>
        <w:pStyle w:val="Kd"/>
      </w:pPr>
      <w:r w:rsidRPr="00835B08">
        <w:t>│   └── robots.txt</w:t>
      </w:r>
    </w:p>
    <w:p w14:paraId="6115D668" w14:textId="77777777" w:rsidR="00835B08" w:rsidRPr="00835B08" w:rsidRDefault="00835B08" w:rsidP="00DA1C88">
      <w:pPr>
        <w:pStyle w:val="Kd"/>
      </w:pPr>
      <w:r w:rsidRPr="00835B08">
        <w:t>└── src</w:t>
      </w:r>
    </w:p>
    <w:p w14:paraId="1DCF4E5E" w14:textId="011CA043" w:rsidR="00835B08" w:rsidRPr="00835B08" w:rsidRDefault="00835B08" w:rsidP="00DA1C88">
      <w:pPr>
        <w:pStyle w:val="Kd"/>
      </w:pPr>
      <w:r w:rsidRPr="00835B08">
        <w:t xml:space="preserve">    ├── App.</w:t>
      </w:r>
      <w:r w:rsidR="007F5AFF">
        <w:t>s</w:t>
      </w:r>
      <w:r w:rsidRPr="00835B08">
        <w:t>css</w:t>
      </w:r>
    </w:p>
    <w:p w14:paraId="34FE25EB" w14:textId="2BD51B92" w:rsidR="00835B08" w:rsidRPr="00835B08" w:rsidRDefault="00835B08" w:rsidP="00DA1C88">
      <w:pPr>
        <w:pStyle w:val="Kd"/>
      </w:pPr>
      <w:r w:rsidRPr="00835B08">
        <w:t xml:space="preserve">    ├── App.</w:t>
      </w:r>
      <w:r>
        <w:t>t</w:t>
      </w:r>
      <w:r w:rsidRPr="00835B08">
        <w:t>s</w:t>
      </w:r>
      <w:r w:rsidR="007F5AFF">
        <w:t>x</w:t>
      </w:r>
    </w:p>
    <w:p w14:paraId="150183F0" w14:textId="423CD69F" w:rsidR="00835B08" w:rsidRPr="00835B08" w:rsidRDefault="00835B08" w:rsidP="00DA1C88">
      <w:pPr>
        <w:pStyle w:val="Kd"/>
      </w:pPr>
      <w:r w:rsidRPr="00835B08">
        <w:t xml:space="preserve">    ├── App.test.</w:t>
      </w:r>
      <w:r>
        <w:t>t</w:t>
      </w:r>
      <w:r w:rsidRPr="00835B08">
        <w:t>s</w:t>
      </w:r>
      <w:r w:rsidR="007F5AFF">
        <w:t>x</w:t>
      </w:r>
    </w:p>
    <w:p w14:paraId="762F4050" w14:textId="1305916F" w:rsidR="00835B08" w:rsidRPr="00835B08" w:rsidRDefault="00835B08" w:rsidP="00DA1C88">
      <w:pPr>
        <w:pStyle w:val="Kd"/>
      </w:pPr>
      <w:r w:rsidRPr="00835B08">
        <w:t xml:space="preserve">    ├── index.</w:t>
      </w:r>
      <w:r w:rsidR="007F5AFF">
        <w:t>s</w:t>
      </w:r>
      <w:r w:rsidRPr="00835B08">
        <w:t>css</w:t>
      </w:r>
    </w:p>
    <w:p w14:paraId="0DC32AC3" w14:textId="298F7F8A" w:rsidR="00835B08" w:rsidRPr="00835B08" w:rsidRDefault="00835B08" w:rsidP="00DA1C88">
      <w:pPr>
        <w:pStyle w:val="Kd"/>
      </w:pPr>
      <w:r w:rsidRPr="00835B08">
        <w:t xml:space="preserve">    ├── index.</w:t>
      </w:r>
      <w:r>
        <w:t>t</w:t>
      </w:r>
      <w:r w:rsidRPr="00835B08">
        <w:t>s</w:t>
      </w:r>
      <w:r w:rsidR="007F5AFF">
        <w:t>x</w:t>
      </w:r>
    </w:p>
    <w:p w14:paraId="134C2B52" w14:textId="77777777" w:rsidR="00835B08" w:rsidRPr="00835B08" w:rsidRDefault="00835B08" w:rsidP="00DA1C88">
      <w:pPr>
        <w:pStyle w:val="Kd"/>
      </w:pPr>
      <w:r w:rsidRPr="00835B08">
        <w:t xml:space="preserve">    ├── logo.svg</w:t>
      </w:r>
    </w:p>
    <w:p w14:paraId="6C26B045" w14:textId="33027904" w:rsidR="00835B08" w:rsidRPr="00835B08" w:rsidRDefault="00835B08" w:rsidP="00DA1C88">
      <w:pPr>
        <w:pStyle w:val="Kd"/>
      </w:pPr>
      <w:r w:rsidRPr="00835B08">
        <w:t xml:space="preserve">    ├── serviceWorker.</w:t>
      </w:r>
      <w:r>
        <w:t>t</w:t>
      </w:r>
      <w:r w:rsidRPr="00835B08">
        <w:t>s</w:t>
      </w:r>
      <w:r w:rsidR="007F5AFF">
        <w:t>x</w:t>
      </w:r>
    </w:p>
    <w:p w14:paraId="23452BD9" w14:textId="00E958F0" w:rsidR="00835B08" w:rsidRPr="00835B08" w:rsidRDefault="00835B08" w:rsidP="00DA1C88">
      <w:pPr>
        <w:pStyle w:val="Kd"/>
      </w:pPr>
      <w:r w:rsidRPr="00835B08">
        <w:t xml:space="preserve">    └── setupTests.</w:t>
      </w:r>
      <w:r>
        <w:t>t</w:t>
      </w:r>
      <w:r w:rsidRPr="00835B08">
        <w:t>s</w:t>
      </w:r>
      <w:r w:rsidR="007F5AFF">
        <w:t>x</w:t>
      </w:r>
    </w:p>
    <w:p w14:paraId="3D88D4CA" w14:textId="3C85553F" w:rsidR="00835B08" w:rsidRDefault="00335BC9" w:rsidP="00AF10DC">
      <w:r>
        <w:t>Az eszköz által létrehozott struktúra a fenti ábrán látható</w:t>
      </w:r>
      <w:r w:rsidR="0079222B">
        <w:t xml:space="preserve">. Fentről lefelé haladva, a </w:t>
      </w:r>
      <w:r w:rsidR="0079222B" w:rsidRPr="0079222B">
        <w:rPr>
          <w:rStyle w:val="Emphasis"/>
        </w:rPr>
        <w:t>node_modules</w:t>
      </w:r>
      <w:r w:rsidR="0079222B">
        <w:t xml:space="preserve"> mappa tartalmazza a telepített </w:t>
      </w:r>
      <w:r w:rsidR="0079222B" w:rsidRPr="0079222B">
        <w:rPr>
          <w:rStyle w:val="Emphasis"/>
        </w:rPr>
        <w:t>node</w:t>
      </w:r>
      <w:r w:rsidR="0079222B">
        <w:t xml:space="preserve"> csomagok kódját, ennek tartalma minden build-nél, csomag telepítésénél automatikusan generálódik, igen nagy méretűre nőhet, így általában például a verziókövetésből is kivesszük – ezt a kivételt tartalmazza az eszköz által generált gitignore fájl is. A </w:t>
      </w:r>
      <w:r w:rsidR="0079222B" w:rsidRPr="0079222B">
        <w:rPr>
          <w:rStyle w:val="Emphasis"/>
        </w:rPr>
        <w:t>package.json</w:t>
      </w:r>
      <w:r w:rsidR="0079222B">
        <w:t xml:space="preserve"> fájl írja le, hogy milyen </w:t>
      </w:r>
      <w:r w:rsidR="0079222B">
        <w:lastRenderedPageBreak/>
        <w:t xml:space="preserve">csomagok vannak telepítve az alkalmazáshoz, milyen verziókban kell azokat telepíteni, illetve minden más külső függőség metaadatát is itt kell megadni. </w:t>
      </w:r>
      <w:r w:rsidR="00B10E9D">
        <w:t xml:space="preserve">A </w:t>
      </w:r>
      <w:r w:rsidR="00B10E9D" w:rsidRPr="00B10E9D">
        <w:rPr>
          <w:rStyle w:val="Emphasis"/>
        </w:rPr>
        <w:t>public</w:t>
      </w:r>
      <w:r w:rsidR="00B10E9D">
        <w:t xml:space="preserve"> mappába kerülnek azok a fájlok melyeket kívülről el lehet majd érni, a különböző méretű logók, SEO fájlok, mint a robots.txt vagy a sitemap, illetve itt van alapértelmezetten az oldal „belépési pontja” az index.html. Az index fájl az a html, amit a webszerver kiszolgál a böngészőnek, majd ennek a </w:t>
      </w:r>
      <w:r w:rsidR="00B10E9D" w:rsidRPr="00B10E9D">
        <w:rPr>
          <w:rStyle w:val="Emphasis"/>
        </w:rPr>
        <w:t>root</w:t>
      </w:r>
      <w:r w:rsidR="00B10E9D">
        <w:t xml:space="preserve"> id-vel ellátott body részébe kerül a megfelelő tartalom, ennek megfelelően ebbe</w:t>
      </w:r>
      <w:r w:rsidR="00D17BF3">
        <w:t>n</w:t>
      </w:r>
      <w:r w:rsidR="00B10E9D">
        <w:t xml:space="preserve"> a fájlban van a html </w:t>
      </w:r>
      <w:r w:rsidR="00B10E9D" w:rsidRPr="00B10E9D">
        <w:rPr>
          <w:rStyle w:val="Emphasis"/>
        </w:rPr>
        <w:t>head</w:t>
      </w:r>
      <w:r w:rsidR="00B10E9D">
        <w:t xml:space="preserve">, ide adhatjuk meg a metaadatokat, link tageket. </w:t>
      </w:r>
      <w:r w:rsidR="00D325B9">
        <w:t xml:space="preserve">Az </w:t>
      </w:r>
      <w:r w:rsidR="00D325B9" w:rsidRPr="00D325B9">
        <w:rPr>
          <w:rStyle w:val="Emphasis"/>
        </w:rPr>
        <w:t>src</w:t>
      </w:r>
      <w:r w:rsidR="00D325B9">
        <w:t xml:space="preserve"> mappa tartalmazza az alkalmazás felületeinek, logikájának kódját. </w:t>
      </w:r>
      <w:r w:rsidR="00D17BF3">
        <w:t xml:space="preserve">Az </w:t>
      </w:r>
      <w:r w:rsidR="00D17BF3" w:rsidRPr="00D17BF3">
        <w:rPr>
          <w:rStyle w:val="Emphasis"/>
        </w:rPr>
        <w:t>src/index.tsx</w:t>
      </w:r>
      <w:r w:rsidR="00D17BF3">
        <w:t xml:space="preserve"> a React kód belépési pontja, itt lehet megadni, hogy mi történjen az oldal betöltése után. Alapértelmezetten az </w:t>
      </w:r>
      <w:r w:rsidR="00D17BF3" w:rsidRPr="00D17BF3">
        <w:rPr>
          <w:rStyle w:val="Emphasis"/>
        </w:rPr>
        <w:t>App.tsx</w:t>
      </w:r>
      <w:r w:rsidR="00D17BF3">
        <w:t xml:space="preserve"> kerül betöltésre. Elméletileg ezen a ponton írhatnánk akár az egész működést ebbe (az index) fájlba, ám természetesen a keretrendszer használatának pont az a lényege, hogy átláthatóbb, karbantarthatóbb kódot készítsünk, így ezen a ponton általában szétbontjuk a komponenseket funkciók alapján. </w:t>
      </w:r>
      <w:r w:rsidR="00CF0D0B">
        <w:t xml:space="preserve">Az általam készített struktúra az alábbi </w:t>
      </w:r>
      <w:r w:rsidR="00CF0D0B">
        <w:fldChar w:fldCharType="begin"/>
      </w:r>
      <w:r w:rsidR="00CF0D0B">
        <w:instrText xml:space="preserve"> REF _Ref88568499 \h </w:instrText>
      </w:r>
      <w:r w:rsidR="00CF0D0B">
        <w:fldChar w:fldCharType="separate"/>
      </w:r>
      <w:r w:rsidR="00A427C2">
        <w:rPr>
          <w:noProof/>
        </w:rPr>
        <w:t>4.2.1</w:t>
      </w:r>
      <w:r w:rsidR="00A427C2">
        <w:noBreakHyphen/>
      </w:r>
      <w:r w:rsidR="00A427C2">
        <w:rPr>
          <w:noProof/>
        </w:rPr>
        <w:t>1</w:t>
      </w:r>
      <w:r w:rsidR="00CF0D0B">
        <w:fldChar w:fldCharType="end"/>
      </w:r>
      <w:r w:rsidR="00CF0D0B">
        <w:t xml:space="preserve"> ábrán látható.</w:t>
      </w:r>
    </w:p>
    <w:p w14:paraId="123987DE" w14:textId="77777777" w:rsidR="00CF0D0B" w:rsidRDefault="00CF0D0B" w:rsidP="00CF0D0B">
      <w:pPr>
        <w:pStyle w:val="Kp"/>
      </w:pPr>
      <w:r>
        <w:rPr>
          <w:noProof/>
        </w:rPr>
        <w:lastRenderedPageBreak/>
        <w:drawing>
          <wp:inline distT="0" distB="0" distL="0" distR="0" wp14:anchorId="26EE171E" wp14:editId="637A0E39">
            <wp:extent cx="5400040" cy="5821045"/>
            <wp:effectExtent l="0" t="0" r="0" b="825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4"/>
                    <a:stretch>
                      <a:fillRect/>
                    </a:stretch>
                  </pic:blipFill>
                  <pic:spPr>
                    <a:xfrm>
                      <a:off x="0" y="0"/>
                      <a:ext cx="5400040" cy="5821045"/>
                    </a:xfrm>
                    <a:prstGeom prst="rect">
                      <a:avLst/>
                    </a:prstGeom>
                  </pic:spPr>
                </pic:pic>
              </a:graphicData>
            </a:graphic>
          </wp:inline>
        </w:drawing>
      </w:r>
    </w:p>
    <w:bookmarkStart w:id="671" w:name="_Ref88568499"/>
    <w:p w14:paraId="049B1C69" w14:textId="0BD91F6C" w:rsidR="00CF0D0B" w:rsidRDefault="005076B8" w:rsidP="00CF0D0B">
      <w:pPr>
        <w:pStyle w:val="Caption"/>
      </w:pPr>
      <w:ins w:id="672" w:author="Szalkai Krisztián Farkas" w:date="2021-12-10T19:42:00Z">
        <w:r>
          <w:fldChar w:fldCharType="begin"/>
        </w:r>
        <w:r>
          <w:instrText xml:space="preserve"> STYLEREF 3 \s </w:instrText>
        </w:r>
      </w:ins>
      <w:r>
        <w:fldChar w:fldCharType="separate"/>
      </w:r>
      <w:r w:rsidR="00A427C2">
        <w:rPr>
          <w:noProof/>
        </w:rPr>
        <w:t>4.2.1</w:t>
      </w:r>
      <w:ins w:id="673" w:author="Szalkai Krisztián Farkas" w:date="2021-12-10T19:42:00Z">
        <w:r>
          <w:fldChar w:fldCharType="end"/>
        </w:r>
        <w:r>
          <w:noBreakHyphen/>
        </w:r>
        <w:r>
          <w:fldChar w:fldCharType="begin"/>
        </w:r>
        <w:r>
          <w:instrText xml:space="preserve"> SEQ ábra \* ARABIC \s 3 </w:instrText>
        </w:r>
      </w:ins>
      <w:r>
        <w:fldChar w:fldCharType="separate"/>
      </w:r>
      <w:ins w:id="674" w:author="Szalkai Krisztián Farkas" w:date="2021-12-14T14:51:00Z">
        <w:r w:rsidR="00A427C2">
          <w:rPr>
            <w:noProof/>
          </w:rPr>
          <w:t>1</w:t>
        </w:r>
      </w:ins>
      <w:ins w:id="675" w:author="Szalkai Krisztián Farkas" w:date="2021-12-10T19:42:00Z">
        <w:r>
          <w:fldChar w:fldCharType="end"/>
        </w:r>
      </w:ins>
      <w:del w:id="676"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4.2.1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bookmarkEnd w:id="671"/>
      <w:r w:rsidR="00CF0D0B">
        <w:t xml:space="preserve"> A frontend kód felépítése</w:t>
      </w:r>
    </w:p>
    <w:p w14:paraId="0A923617" w14:textId="65A5013B" w:rsidR="00CF0D0B" w:rsidRDefault="00E955B0" w:rsidP="000273AB">
      <w:pPr>
        <w:pStyle w:val="Heading4"/>
      </w:pPr>
      <w:r>
        <w:t>Navigáció</w:t>
      </w:r>
    </w:p>
    <w:p w14:paraId="062D0E6D" w14:textId="7D945D3D" w:rsidR="000273AB" w:rsidRDefault="000273AB" w:rsidP="000273AB">
      <w:r>
        <w:t xml:space="preserve">Az alkalmazásban a navigációt a React Router segítségével valósítottam meg. </w:t>
      </w:r>
      <w:r w:rsidR="00EC2E6F">
        <w:t xml:space="preserve">Ahogy a </w:t>
      </w:r>
      <w:r w:rsidR="00EC2E6F">
        <w:fldChar w:fldCharType="begin"/>
      </w:r>
      <w:r w:rsidR="00EC2E6F">
        <w:instrText xml:space="preserve"> REF _Ref88570912 \r \h </w:instrText>
      </w:r>
      <w:r w:rsidR="00EC2E6F">
        <w:fldChar w:fldCharType="separate"/>
      </w:r>
      <w:r w:rsidR="00A427C2">
        <w:t>2.2.1</w:t>
      </w:r>
      <w:r w:rsidR="00EC2E6F">
        <w:fldChar w:fldCharType="end"/>
      </w:r>
      <w:r w:rsidR="00EC2E6F">
        <w:t xml:space="preserve"> fejezetben is bemutattam, ez a </w:t>
      </w:r>
      <w:r w:rsidR="005F0F4B">
        <w:t xml:space="preserve">komponens segít az SPA-n belüli navigálásban, a navigálási logikát kiszerveztem a </w:t>
      </w:r>
      <w:r w:rsidR="005F0F4B" w:rsidRPr="005F0F4B">
        <w:rPr>
          <w:rStyle w:val="Emphasis"/>
        </w:rPr>
        <w:t>RouterPage.tsx</w:t>
      </w:r>
      <w:r w:rsidR="005F0F4B">
        <w:t xml:space="preserve"> fájlba, ezt töltöm be az alkalmazás indulásakor az alapértelmezett </w:t>
      </w:r>
      <w:r w:rsidR="005F0F4B" w:rsidRPr="005F0F4B">
        <w:rPr>
          <w:rStyle w:val="Emphasis"/>
        </w:rPr>
        <w:t>App.tsx</w:t>
      </w:r>
      <w:r w:rsidR="005F0F4B">
        <w:t xml:space="preserve"> helyett.</w:t>
      </w:r>
    </w:p>
    <w:p w14:paraId="2134CB54" w14:textId="77777777" w:rsidR="00535099" w:rsidRDefault="00535099" w:rsidP="00535099">
      <w:pPr>
        <w:pStyle w:val="Kp"/>
      </w:pPr>
      <w:r>
        <w:rPr>
          <w:noProof/>
        </w:rPr>
        <w:lastRenderedPageBreak/>
        <w:drawing>
          <wp:inline distT="0" distB="0" distL="0" distR="0" wp14:anchorId="662BAF47" wp14:editId="3AC9CD43">
            <wp:extent cx="5400040" cy="5953760"/>
            <wp:effectExtent l="0" t="0" r="0" b="889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400040" cy="5953760"/>
                    </a:xfrm>
                    <a:prstGeom prst="rect">
                      <a:avLst/>
                    </a:prstGeom>
                  </pic:spPr>
                </pic:pic>
              </a:graphicData>
            </a:graphic>
          </wp:inline>
        </w:drawing>
      </w:r>
    </w:p>
    <w:bookmarkStart w:id="677" w:name="_Ref88575971"/>
    <w:bookmarkStart w:id="678" w:name="_Ref88575961"/>
    <w:p w14:paraId="78CD2FA1" w14:textId="73129A6F" w:rsidR="005F0F4B" w:rsidRDefault="005076B8" w:rsidP="00535099">
      <w:pPr>
        <w:pStyle w:val="Caption"/>
      </w:pPr>
      <w:ins w:id="679" w:author="Szalkai Krisztián Farkas" w:date="2021-12-10T19:42:00Z">
        <w:r>
          <w:fldChar w:fldCharType="begin"/>
        </w:r>
        <w:r>
          <w:instrText xml:space="preserve"> STYLEREF 3 \s </w:instrText>
        </w:r>
      </w:ins>
      <w:r>
        <w:fldChar w:fldCharType="separate"/>
      </w:r>
      <w:r w:rsidR="00A427C2">
        <w:rPr>
          <w:noProof/>
        </w:rPr>
        <w:t>4.2.1</w:t>
      </w:r>
      <w:ins w:id="680" w:author="Szalkai Krisztián Farkas" w:date="2021-12-10T19:42:00Z">
        <w:r>
          <w:fldChar w:fldCharType="end"/>
        </w:r>
        <w:r>
          <w:noBreakHyphen/>
        </w:r>
        <w:r>
          <w:fldChar w:fldCharType="begin"/>
        </w:r>
        <w:r>
          <w:instrText xml:space="preserve"> SEQ ábra \* ARABIC \s 3 </w:instrText>
        </w:r>
      </w:ins>
      <w:r>
        <w:fldChar w:fldCharType="separate"/>
      </w:r>
      <w:ins w:id="681" w:author="Szalkai Krisztián Farkas" w:date="2021-12-14T14:51:00Z">
        <w:r w:rsidR="00A427C2">
          <w:rPr>
            <w:noProof/>
          </w:rPr>
          <w:t>2</w:t>
        </w:r>
      </w:ins>
      <w:ins w:id="682" w:author="Szalkai Krisztián Farkas" w:date="2021-12-10T19:42:00Z">
        <w:r>
          <w:fldChar w:fldCharType="end"/>
        </w:r>
      </w:ins>
      <w:del w:id="683"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4.2.1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2</w:delText>
        </w:r>
        <w:r w:rsidR="00234A06" w:rsidDel="005076B8">
          <w:rPr>
            <w:noProof/>
          </w:rPr>
          <w:fldChar w:fldCharType="end"/>
        </w:r>
      </w:del>
      <w:bookmarkEnd w:id="677"/>
      <w:r w:rsidR="00535099">
        <w:t xml:space="preserve"> A frontend URL struktúrája</w:t>
      </w:r>
      <w:bookmarkEnd w:id="678"/>
    </w:p>
    <w:p w14:paraId="632A5442" w14:textId="53C3BF05" w:rsidR="00535099" w:rsidRDefault="00535099" w:rsidP="00535099">
      <w:r>
        <w:t xml:space="preserve">A kódban szereplő – a </w:t>
      </w:r>
      <w:r>
        <w:fldChar w:fldCharType="begin"/>
      </w:r>
      <w:r>
        <w:instrText xml:space="preserve"> REF _Ref88575971 \h </w:instrText>
      </w:r>
      <w:r>
        <w:fldChar w:fldCharType="separate"/>
      </w:r>
      <w:r w:rsidR="00A427C2">
        <w:rPr>
          <w:noProof/>
        </w:rPr>
        <w:t>4.2.1</w:t>
      </w:r>
      <w:r w:rsidR="00A427C2">
        <w:noBreakHyphen/>
      </w:r>
      <w:r w:rsidR="00A427C2">
        <w:rPr>
          <w:noProof/>
        </w:rPr>
        <w:t>2</w:t>
      </w:r>
      <w:r>
        <w:fldChar w:fldCharType="end"/>
      </w:r>
      <w:r>
        <w:t xml:space="preserve"> képen látható – Route bejegyzések</w:t>
      </w:r>
      <w:r w:rsidR="00D85080">
        <w:t xml:space="preserve">kel hozhatók létre a frontend végpontok – lapok. A komponens egy url-re történő kérés esetén fentről lefelé végig nézi a bejegyzéseket és az első egyezés esetén visszaadja a megadott komponenst, ebből látszik, hogy a </w:t>
      </w:r>
      <w:r w:rsidR="00D85080" w:rsidRPr="00D85080">
        <w:rPr>
          <w:rStyle w:val="Emphasis"/>
        </w:rPr>
        <w:t>Switch</w:t>
      </w:r>
      <w:r w:rsidR="00D85080">
        <w:t xml:space="preserve"> komponens utolsó bejegyzése visszairányítja a felhasználót a </w:t>
      </w:r>
      <w:r w:rsidR="00D85080" w:rsidRPr="00AC2AC7">
        <w:rPr>
          <w:rStyle w:val="Emphasis"/>
        </w:rPr>
        <w:t>„/home”</w:t>
      </w:r>
      <w:r w:rsidR="00D85080">
        <w:t xml:space="preserve"> útvonalra, ha nem talál más egyezést</w:t>
      </w:r>
      <w:r w:rsidR="000B1AEC">
        <w:t xml:space="preserve"> (így a korábban megszokott 404 oldal sem szükséges ebből a szempontból). </w:t>
      </w:r>
      <w:r w:rsidR="00BB2789">
        <w:t xml:space="preserve">A </w:t>
      </w:r>
      <w:r w:rsidR="00AC2AC7">
        <w:t>lapok között többféleképpen lehet navigálni, a leggyakrabban a már említett Redirect komponenst és a lent látható Link komponenst használtam.</w:t>
      </w:r>
    </w:p>
    <w:p w14:paraId="67CF8216" w14:textId="77777777" w:rsidR="00AC2AC7" w:rsidRDefault="00AC2AC7" w:rsidP="00DA1C88">
      <w:pPr>
        <w:pStyle w:val="Kd"/>
      </w:pPr>
      <w:r>
        <w:lastRenderedPageBreak/>
        <w:t>&lt;</w:t>
      </w:r>
      <w:r w:rsidRPr="00AC2AC7">
        <w:rPr>
          <w:color w:val="538135" w:themeColor="accent6" w:themeShade="BF"/>
        </w:rPr>
        <w:t xml:space="preserve">Link </w:t>
      </w:r>
      <w:r w:rsidRPr="00AC2AC7">
        <w:rPr>
          <w:color w:val="2F5496" w:themeColor="accent1" w:themeShade="BF"/>
        </w:rPr>
        <w:t>href</w:t>
      </w:r>
      <w:r>
        <w:t>=</w:t>
      </w:r>
      <w:r w:rsidRPr="00B07DFA">
        <w:rPr>
          <w:color w:val="C45911" w:themeColor="accent2" w:themeShade="BF"/>
          <w14:textFill>
            <w14:solidFill>
              <w14:schemeClr w14:val="accent2">
                <w14:lumMod w14:val="75000"/>
                <w14:lumMod w14:val="75000"/>
              </w14:schemeClr>
            </w14:solidFill>
          </w14:textFill>
        </w:rPr>
        <w:t>"/login"</w:t>
      </w:r>
      <w:r>
        <w:t xml:space="preserve"> </w:t>
      </w:r>
      <w:r w:rsidRPr="00AC2AC7">
        <w:rPr>
          <w:color w:val="2F5496" w:themeColor="accent1" w:themeShade="BF"/>
        </w:rPr>
        <w:t>variant</w:t>
      </w:r>
      <w:r w:rsidRPr="00B07DFA">
        <w:rPr>
          <w:color w:val="C45911" w:themeColor="accent2" w:themeShade="BF"/>
          <w14:textFill>
            <w14:solidFill>
              <w14:schemeClr w14:val="accent2">
                <w14:lumMod w14:val="75000"/>
                <w14:lumMod w14:val="75000"/>
              </w14:schemeClr>
            </w14:solidFill>
          </w14:textFill>
        </w:rPr>
        <w:t>="body2"</w:t>
      </w:r>
      <w:r w:rsidRPr="00AC2AC7">
        <w:t>&gt;</w:t>
      </w:r>
    </w:p>
    <w:p w14:paraId="1EBE80BA" w14:textId="5E824E1F" w:rsidR="00AC2AC7" w:rsidRDefault="00AC2AC7" w:rsidP="00DA1C88">
      <w:pPr>
        <w:pStyle w:val="Kd"/>
      </w:pPr>
      <w:r>
        <w:tab/>
        <w:t>Already have an account? Sign in</w:t>
      </w:r>
    </w:p>
    <w:p w14:paraId="3F00178F" w14:textId="7AE806D4" w:rsidR="00AC2AC7" w:rsidRDefault="00AC2AC7" w:rsidP="00DA1C88">
      <w:pPr>
        <w:pStyle w:val="Kd"/>
      </w:pPr>
      <w:r>
        <w:t>&lt;/</w:t>
      </w:r>
      <w:r w:rsidRPr="00AC2AC7">
        <w:rPr>
          <w:color w:val="538135" w:themeColor="accent6" w:themeShade="BF"/>
        </w:rPr>
        <w:t>Link</w:t>
      </w:r>
      <w:r>
        <w:t>&gt;</w:t>
      </w:r>
    </w:p>
    <w:p w14:paraId="325AE3A2" w14:textId="7AD91DCA" w:rsidR="00AC2AC7" w:rsidRDefault="00AC2AC7" w:rsidP="00AC2AC7">
      <w:r>
        <w:t xml:space="preserve">A Link komponens kiír egy a </w:t>
      </w:r>
      <w:r w:rsidRPr="00AC2AC7">
        <w:rPr>
          <w:rStyle w:val="Emphasis"/>
        </w:rPr>
        <w:t>variant</w:t>
      </w:r>
      <w:r>
        <w:t xml:space="preserve"> változóban meghatározott módon formázott szöveget és kattintásra </w:t>
      </w:r>
      <w:r w:rsidRPr="00AC2AC7">
        <w:rPr>
          <w:rStyle w:val="Emphasis"/>
        </w:rPr>
        <w:t>href</w:t>
      </w:r>
      <w:r>
        <w:t xml:space="preserve"> segítségével elnavigál a megadott oldalra.</w:t>
      </w:r>
    </w:p>
    <w:p w14:paraId="7658D95F" w14:textId="484FC446" w:rsidR="008077E2" w:rsidRDefault="00FD44FC" w:rsidP="00FD44FC">
      <w:pPr>
        <w:pStyle w:val="Heading4"/>
      </w:pPr>
      <w:proofErr w:type="spellStart"/>
      <w:r>
        <w:t>Config</w:t>
      </w:r>
      <w:proofErr w:type="spellEnd"/>
    </w:p>
    <w:p w14:paraId="2A9718C7" w14:textId="53ED528E" w:rsidR="006B74A8" w:rsidRDefault="00FD44FC" w:rsidP="006B74A8">
      <w:pPr>
        <w:rPr>
          <w:rStyle w:val="Emphasis"/>
        </w:rPr>
      </w:pPr>
      <w:r>
        <w:t xml:space="preserve">Ebbe a mappába helyeztem a konfigurációs fájlokat, konstansokat, interfészeket. A </w:t>
      </w:r>
      <w:r w:rsidRPr="000F111F">
        <w:rPr>
          <w:rStyle w:val="Emphasis"/>
        </w:rPr>
        <w:t>Googleconfig.tsx</w:t>
      </w:r>
      <w:r>
        <w:t xml:space="preserve"> fájl a google api kulcsát tartalmazza, melyet </w:t>
      </w:r>
      <w:r w:rsidR="000F111F">
        <w:t xml:space="preserve">már a </w:t>
      </w:r>
      <w:r w:rsidR="000F111F">
        <w:fldChar w:fldCharType="begin"/>
      </w:r>
      <w:r w:rsidR="000F111F">
        <w:instrText xml:space="preserve"> REF _Ref88724302 \h </w:instrText>
      </w:r>
      <w:r w:rsidR="000F111F">
        <w:fldChar w:fldCharType="separate"/>
      </w:r>
      <w:ins w:id="684" w:author="Szalkai Krisztián Farkas" w:date="2021-12-14T14:51:00Z">
        <w:r w:rsidR="00A427C2">
          <w:rPr>
            <w:noProof/>
          </w:rPr>
          <w:t>4.1.6</w:t>
        </w:r>
        <w:r w:rsidR="00A427C2">
          <w:noBreakHyphen/>
        </w:r>
        <w:r w:rsidR="00A427C2">
          <w:rPr>
            <w:noProof/>
          </w:rPr>
          <w:t>8</w:t>
        </w:r>
        <w:r w:rsidR="00A427C2">
          <w:t xml:space="preserve"> Api kulcsok felülete</w:t>
        </w:r>
      </w:ins>
      <w:del w:id="685" w:author="Szalkai Krisztián Farkas" w:date="2021-12-10T19:56:00Z">
        <w:r w:rsidR="00FD4364" w:rsidDel="005417DB">
          <w:rPr>
            <w:noProof/>
          </w:rPr>
          <w:delText>4.1.6</w:delText>
        </w:r>
        <w:r w:rsidR="00FD4364" w:rsidDel="005417DB">
          <w:noBreakHyphen/>
        </w:r>
        <w:r w:rsidR="00FD4364" w:rsidDel="005417DB">
          <w:rPr>
            <w:noProof/>
          </w:rPr>
          <w:delText>7</w:delText>
        </w:r>
        <w:r w:rsidR="00FD4364" w:rsidDel="005417DB">
          <w:delText xml:space="preserve"> Api kulcsok felülete</w:delText>
        </w:r>
      </w:del>
      <w:r w:rsidR="000F111F">
        <w:fldChar w:fldCharType="end"/>
      </w:r>
      <w:r w:rsidR="000F111F">
        <w:t xml:space="preserve"> ábránál is említettem. Az </w:t>
      </w:r>
      <w:r w:rsidR="000F111F" w:rsidRPr="000F111F">
        <w:rPr>
          <w:rStyle w:val="Emphasis"/>
        </w:rPr>
        <w:t>Axiosconfig.tsx</w:t>
      </w:r>
      <w:r w:rsidR="000F111F">
        <w:t xml:space="preserve"> fájlba az axios szolgáltatáshoz kapcsolódó beállítások kerültek. Az axios egy singleton példány létrehozásával és konfigurálásával működik, ezt a példányt hozzuk létre ebben a fájlban</w:t>
      </w:r>
      <w:r w:rsidR="006B74A8">
        <w:t xml:space="preserve"> és itt kerül beállításra a backend URL-je. A hálózati kommunikációhoz tartozik </w:t>
      </w:r>
      <w:proofErr w:type="spellStart"/>
      <w:r w:rsidR="006B74A8">
        <w:t>mégegy</w:t>
      </w:r>
      <w:proofErr w:type="spellEnd"/>
      <w:r w:rsidR="006B74A8">
        <w:t xml:space="preserve"> beállítás mely nem itt kerül beállításra, hanem a fő komponensesben – esetünkben a </w:t>
      </w:r>
      <w:r w:rsidR="006B74A8" w:rsidRPr="006B74A8">
        <w:rPr>
          <w:rStyle w:val="Emphasis"/>
        </w:rPr>
        <w:t>RouterPage.tsx.</w:t>
      </w:r>
    </w:p>
    <w:p w14:paraId="0EC8CC98" w14:textId="77777777" w:rsidR="006B74A8" w:rsidRDefault="006B74A8" w:rsidP="006B74A8">
      <w:pPr>
        <w:pStyle w:val="Kp"/>
      </w:pPr>
      <w:r>
        <w:rPr>
          <w:noProof/>
        </w:rPr>
        <w:drawing>
          <wp:inline distT="0" distB="0" distL="0" distR="0" wp14:anchorId="70B6691E" wp14:editId="09B7F4A3">
            <wp:extent cx="5400040" cy="307022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6"/>
                    <a:stretch>
                      <a:fillRect/>
                    </a:stretch>
                  </pic:blipFill>
                  <pic:spPr>
                    <a:xfrm>
                      <a:off x="0" y="0"/>
                      <a:ext cx="5400040" cy="3070225"/>
                    </a:xfrm>
                    <a:prstGeom prst="rect">
                      <a:avLst/>
                    </a:prstGeom>
                  </pic:spPr>
                </pic:pic>
              </a:graphicData>
            </a:graphic>
          </wp:inline>
        </w:drawing>
      </w:r>
    </w:p>
    <w:bookmarkStart w:id="686" w:name="_Ref88725080"/>
    <w:p w14:paraId="2FA0B958" w14:textId="391D11A1" w:rsidR="006B74A8" w:rsidRDefault="005076B8" w:rsidP="006B74A8">
      <w:pPr>
        <w:pStyle w:val="Caption"/>
      </w:pPr>
      <w:ins w:id="687" w:author="Szalkai Krisztián Farkas" w:date="2021-12-10T19:42:00Z">
        <w:r>
          <w:fldChar w:fldCharType="begin"/>
        </w:r>
        <w:r>
          <w:instrText xml:space="preserve"> STYLEREF 3 \s </w:instrText>
        </w:r>
      </w:ins>
      <w:r>
        <w:fldChar w:fldCharType="separate"/>
      </w:r>
      <w:r w:rsidR="00A427C2">
        <w:rPr>
          <w:noProof/>
        </w:rPr>
        <w:t>4.2.1</w:t>
      </w:r>
      <w:ins w:id="688" w:author="Szalkai Krisztián Farkas" w:date="2021-12-10T19:42:00Z">
        <w:r>
          <w:fldChar w:fldCharType="end"/>
        </w:r>
        <w:r>
          <w:noBreakHyphen/>
        </w:r>
        <w:r>
          <w:fldChar w:fldCharType="begin"/>
        </w:r>
        <w:r>
          <w:instrText xml:space="preserve"> SEQ ábra \* ARABIC \s 3 </w:instrText>
        </w:r>
      </w:ins>
      <w:r>
        <w:fldChar w:fldCharType="separate"/>
      </w:r>
      <w:ins w:id="689" w:author="Szalkai Krisztián Farkas" w:date="2021-12-14T14:51:00Z">
        <w:r w:rsidR="00A427C2">
          <w:rPr>
            <w:noProof/>
          </w:rPr>
          <w:t>3</w:t>
        </w:r>
      </w:ins>
      <w:ins w:id="690" w:author="Szalkai Krisztián Farkas" w:date="2021-12-10T19:42:00Z">
        <w:r>
          <w:fldChar w:fldCharType="end"/>
        </w:r>
      </w:ins>
      <w:del w:id="691"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4.2.1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3</w:delText>
        </w:r>
        <w:r w:rsidR="00234A06" w:rsidDel="005076B8">
          <w:rPr>
            <w:noProof/>
          </w:rPr>
          <w:fldChar w:fldCharType="end"/>
        </w:r>
      </w:del>
      <w:bookmarkEnd w:id="686"/>
      <w:r w:rsidR="006B74A8">
        <w:t xml:space="preserve"> Axios interceptor beállítása</w:t>
      </w:r>
    </w:p>
    <w:p w14:paraId="576F8B76" w14:textId="4B1E5608" w:rsidR="006B74A8" w:rsidRDefault="006B74A8" w:rsidP="006B74A8">
      <w:r>
        <w:t>A fent látható lépen (</w:t>
      </w:r>
      <w:r>
        <w:fldChar w:fldCharType="begin"/>
      </w:r>
      <w:r>
        <w:instrText xml:space="preserve"> REF _Ref88725080 \h </w:instrText>
      </w:r>
      <w:r>
        <w:fldChar w:fldCharType="separate"/>
      </w:r>
      <w:r w:rsidR="00A427C2">
        <w:rPr>
          <w:noProof/>
        </w:rPr>
        <w:t>4.2.1</w:t>
      </w:r>
      <w:r w:rsidR="00A427C2">
        <w:noBreakHyphen/>
      </w:r>
      <w:r w:rsidR="00A427C2">
        <w:rPr>
          <w:noProof/>
        </w:rPr>
        <w:t>3</w:t>
      </w:r>
      <w:r>
        <w:fldChar w:fldCharType="end"/>
      </w:r>
      <w:r>
        <w:t xml:space="preserve">) egy úgynevezett interceptor-t állítunk be az összes HTML kérésre küldött válaszhoz. A backenden beállított hibakezelő middleware hatására, melyről a </w:t>
      </w:r>
      <w:r>
        <w:fldChar w:fldCharType="begin"/>
      </w:r>
      <w:r>
        <w:instrText xml:space="preserve"> REF _Ref87344573 \r \h </w:instrText>
      </w:r>
      <w:r>
        <w:fldChar w:fldCharType="separate"/>
      </w:r>
      <w:r w:rsidR="00A427C2">
        <w:t>4.1.3.3</w:t>
      </w:r>
      <w:r>
        <w:fldChar w:fldCharType="end"/>
      </w:r>
      <w:r>
        <w:t xml:space="preserve"> fejezetben beszélek részletesen, minden hibára specifikus státusz jön vissza ezekre tudunk itt egységesen reagálni. Esetünkben</w:t>
      </w:r>
      <w:r w:rsidR="00E2047F">
        <w:t>,</w:t>
      </w:r>
      <w:r>
        <w:t xml:space="preserve"> ha 404-es hiba jön nem kezelt probléma történt, ha nem, akkor a backend által egységesen formázott üzenet </w:t>
      </w:r>
      <w:r>
        <w:lastRenderedPageBreak/>
        <w:t>érkezik vissza melynek kiírhatjuk a megfelelő attribútumát a felhasználónak. Abban az esetben</w:t>
      </w:r>
      <w:r w:rsidR="00E2047F">
        <w:t>, ha nem 404-es hiba, de nincs response beállítva nem is értük el a szervert.</w:t>
      </w:r>
    </w:p>
    <w:p w14:paraId="4DBBA0F0" w14:textId="376FC61D" w:rsidR="00E2047F" w:rsidRDefault="00E2047F" w:rsidP="006B74A8">
      <w:r>
        <w:t>Az enum típusú változókat és interfészeket nem emelném ki, mivel megegyeznek a backend oldalon lévőkkel, ám a konstansokat megemlíteném. A konstansok használata egyszerűbbé teszi az olyan statikus tartalmak kezelését, melyek időnként változhatnak és több mint egy helyen jelennek meg a kódban</w:t>
      </w:r>
      <w:r w:rsidR="00B12621">
        <w:t>, esetünkben például a kontakt információk.</w:t>
      </w:r>
    </w:p>
    <w:p w14:paraId="6FAC6457" w14:textId="77777777" w:rsidR="00B12621" w:rsidRDefault="00B12621" w:rsidP="00DA1C88">
      <w:pPr>
        <w:pStyle w:val="Kd"/>
      </w:pPr>
      <w:r w:rsidRPr="00B12621">
        <w:rPr>
          <w:color w:val="FF0000"/>
          <w14:textFill>
            <w14:solidFill>
              <w14:srgbClr w14:val="FF0000">
                <w14:lumMod w14:val="75000"/>
              </w14:srgbClr>
            </w14:solidFill>
          </w14:textFill>
        </w:rPr>
        <w:t xml:space="preserve">export </w:t>
      </w:r>
      <w:r w:rsidRPr="00B12621">
        <w:rPr>
          <w:color w:val="2F5496" w:themeColor="accent1" w:themeShade="BF"/>
          <w14:textFill>
            <w14:solidFill>
              <w14:schemeClr w14:val="accent1">
                <w14:lumMod w14:val="75000"/>
                <w14:lumMod w14:val="75000"/>
              </w14:schemeClr>
            </w14:solidFill>
          </w14:textFill>
        </w:rPr>
        <w:t xml:space="preserve">const </w:t>
      </w:r>
      <w:r w:rsidRPr="00B12621">
        <w:t>mainEmail</w:t>
      </w:r>
      <w:r>
        <w:t xml:space="preserve"> = </w:t>
      </w:r>
      <w:r w:rsidRPr="00DA1C88">
        <w:rPr>
          <w:color w:val="C45911" w:themeColor="accent2" w:themeShade="BF"/>
          <w14:textFill>
            <w14:solidFill>
              <w14:schemeClr w14:val="accent2">
                <w14:lumMod w14:val="75000"/>
                <w14:lumMod w14:val="75000"/>
              </w14:schemeClr>
            </w14:solidFill>
          </w14:textFill>
        </w:rPr>
        <w:t>"mainemail@smth.com"</w:t>
      </w:r>
      <w:r>
        <w:t>;</w:t>
      </w:r>
    </w:p>
    <w:p w14:paraId="43924E26" w14:textId="77777777" w:rsidR="00B12621" w:rsidRDefault="00B12621" w:rsidP="00DA1C88">
      <w:pPr>
        <w:pStyle w:val="Kd"/>
      </w:pPr>
      <w:r w:rsidRPr="00B12621">
        <w:rPr>
          <w:color w:val="FF0000"/>
          <w14:textFill>
            <w14:solidFill>
              <w14:srgbClr w14:val="FF0000">
                <w14:lumMod w14:val="75000"/>
              </w14:srgbClr>
            </w14:solidFill>
          </w14:textFill>
        </w:rPr>
        <w:t xml:space="preserve">export </w:t>
      </w:r>
      <w:r w:rsidRPr="00B12621">
        <w:rPr>
          <w:color w:val="2F5496" w:themeColor="accent1" w:themeShade="BF"/>
          <w14:textFill>
            <w14:solidFill>
              <w14:schemeClr w14:val="accent1">
                <w14:lumMod w14:val="75000"/>
                <w14:lumMod w14:val="75000"/>
              </w14:schemeClr>
            </w14:solidFill>
          </w14:textFill>
        </w:rPr>
        <w:t xml:space="preserve">const </w:t>
      </w:r>
      <w:r w:rsidRPr="00B12621">
        <w:t>phoneNumber</w:t>
      </w:r>
      <w:r>
        <w:t xml:space="preserve"> = </w:t>
      </w:r>
      <w:r w:rsidRPr="00B12621">
        <w:rPr>
          <w:color w:val="C45911" w:themeColor="accent2" w:themeShade="BF"/>
          <w14:textFill>
            <w14:solidFill>
              <w14:schemeClr w14:val="accent2">
                <w14:lumMod w14:val="75000"/>
                <w14:lumMod w14:val="75000"/>
              </w14:schemeClr>
            </w14:solidFill>
          </w14:textFill>
        </w:rPr>
        <w:t>"06304569874"</w:t>
      </w:r>
      <w:r>
        <w:t>;</w:t>
      </w:r>
    </w:p>
    <w:p w14:paraId="561028FD" w14:textId="1C4F5201" w:rsidR="00B12621" w:rsidRDefault="00B12621" w:rsidP="00DA1C88">
      <w:pPr>
        <w:pStyle w:val="Kd"/>
      </w:pPr>
      <w:r w:rsidRPr="00B12621">
        <w:rPr>
          <w:color w:val="FF0000"/>
          <w14:textFill>
            <w14:solidFill>
              <w14:srgbClr w14:val="FF0000">
                <w14:lumMod w14:val="75000"/>
              </w14:srgbClr>
            </w14:solidFill>
          </w14:textFill>
        </w:rPr>
        <w:t xml:space="preserve">export </w:t>
      </w:r>
      <w:r w:rsidRPr="00B12621">
        <w:rPr>
          <w:color w:val="2F5496" w:themeColor="accent1" w:themeShade="BF"/>
          <w14:textFill>
            <w14:solidFill>
              <w14:schemeClr w14:val="accent1">
                <w14:lumMod w14:val="75000"/>
                <w14:lumMod w14:val="75000"/>
              </w14:schemeClr>
            </w14:solidFill>
          </w14:textFill>
        </w:rPr>
        <w:t xml:space="preserve">const </w:t>
      </w:r>
      <w:r>
        <w:t xml:space="preserve">lostAndFoundEmail = </w:t>
      </w:r>
      <w:r w:rsidRPr="00DA1C88">
        <w:rPr>
          <w:color w:val="C45911" w:themeColor="accent2" w:themeShade="BF"/>
          <w14:textFill>
            <w14:solidFill>
              <w14:schemeClr w14:val="accent2">
                <w14:lumMod w14:val="75000"/>
                <w14:lumMod w14:val="75000"/>
              </w14:schemeClr>
            </w14:solidFill>
          </w14:textFill>
        </w:rPr>
        <w:t>"lostandfound@smth.com"</w:t>
      </w:r>
      <w:r>
        <w:t>;</w:t>
      </w:r>
    </w:p>
    <w:p w14:paraId="2A09C004" w14:textId="3CC28C0C" w:rsidR="00B12621" w:rsidRDefault="00B12621" w:rsidP="00B12621">
      <w:pPr>
        <w:pStyle w:val="Heading4"/>
      </w:pPr>
      <w:r>
        <w:t>Dtos</w:t>
      </w:r>
    </w:p>
    <w:p w14:paraId="0E837577" w14:textId="3FB27F94" w:rsidR="00B12621" w:rsidRDefault="00B12621" w:rsidP="00B12621">
      <w:r>
        <w:t xml:space="preserve">A DTO-k megegyeznek a backenden lévő osztályokkal így ezeket nem fejtem ki ebben a fejezetben. Azok a kódrészletek melyek közvetlenül megegyeznek a backenden lévő kóddal generálhatóak különböző eszközök segítségével, például a Swaggernek is van ilyen modulja, ám tapasztalataim szerint ezek konfigurációjával és megbízható működésével több probléma, munka van, mint amennyi időt spórol olyan kevés osztály </w:t>
      </w:r>
      <w:del w:id="692" w:author="Szalkai Krisztián Farkas" w:date="2021-12-10T19:54:00Z">
        <w:r w:rsidDel="00E737B7">
          <w:delText>esetén</w:delText>
        </w:r>
      </w:del>
      <w:ins w:id="693" w:author="Szalkai Krisztián Farkas" w:date="2021-12-10T19:54:00Z">
        <w:r w:rsidR="00E737B7">
          <w:t>esetén,</w:t>
        </w:r>
      </w:ins>
      <w:r>
        <w:t xml:space="preserve"> amivel jelenleg dolgoztam, így manuálisan vettem fel és tartom karban az alkalmazásban ezeket a részeket is.</w:t>
      </w:r>
    </w:p>
    <w:p w14:paraId="06DE5BEC" w14:textId="4E3A2791" w:rsidR="00B12621" w:rsidRDefault="00B12621" w:rsidP="00B12621">
      <w:pPr>
        <w:pStyle w:val="Heading4"/>
      </w:pPr>
      <w:r>
        <w:t>Helpers</w:t>
      </w:r>
    </w:p>
    <w:p w14:paraId="280CC9DB" w14:textId="2FB848CE" w:rsidR="00B12621" w:rsidRDefault="00A8197D" w:rsidP="00B12621">
      <w:r>
        <w:t>A helper osztályok olyan kódrészletek melyek talán a .net-es világból Extension-ként ismert osztálykiegészítésekhez hasonlíthatóak leginkább, gyakran használt kódrészleteket szervezünk ki statikus függvényekbe.</w:t>
      </w:r>
    </w:p>
    <w:p w14:paraId="7AA511EA" w14:textId="77777777" w:rsidR="00A8197D" w:rsidRDefault="00A8197D" w:rsidP="00A8197D">
      <w:pPr>
        <w:pStyle w:val="Kp"/>
      </w:pPr>
      <w:r>
        <w:rPr>
          <w:noProof/>
        </w:rPr>
        <w:drawing>
          <wp:inline distT="0" distB="0" distL="0" distR="0" wp14:anchorId="052E11E5" wp14:editId="47C9B384">
            <wp:extent cx="5400040" cy="1405255"/>
            <wp:effectExtent l="0" t="0" r="0" b="444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7"/>
                    <a:stretch>
                      <a:fillRect/>
                    </a:stretch>
                  </pic:blipFill>
                  <pic:spPr>
                    <a:xfrm>
                      <a:off x="0" y="0"/>
                      <a:ext cx="5400040" cy="1405255"/>
                    </a:xfrm>
                    <a:prstGeom prst="rect">
                      <a:avLst/>
                    </a:prstGeom>
                  </pic:spPr>
                </pic:pic>
              </a:graphicData>
            </a:graphic>
          </wp:inline>
        </w:drawing>
      </w:r>
    </w:p>
    <w:p w14:paraId="21E3403F" w14:textId="5F752375" w:rsidR="00A8197D" w:rsidRDefault="005076B8" w:rsidP="00A8197D">
      <w:pPr>
        <w:pStyle w:val="Caption"/>
      </w:pPr>
      <w:ins w:id="694" w:author="Szalkai Krisztián Farkas" w:date="2021-12-10T19:42:00Z">
        <w:r>
          <w:fldChar w:fldCharType="begin"/>
        </w:r>
        <w:r>
          <w:instrText xml:space="preserve"> STYLEREF 3 \s </w:instrText>
        </w:r>
      </w:ins>
      <w:r>
        <w:fldChar w:fldCharType="separate"/>
      </w:r>
      <w:r w:rsidR="00A427C2">
        <w:rPr>
          <w:noProof/>
        </w:rPr>
        <w:t>4.2.1</w:t>
      </w:r>
      <w:ins w:id="695" w:author="Szalkai Krisztián Farkas" w:date="2021-12-10T19:42:00Z">
        <w:r>
          <w:fldChar w:fldCharType="end"/>
        </w:r>
        <w:r>
          <w:noBreakHyphen/>
        </w:r>
        <w:r>
          <w:fldChar w:fldCharType="begin"/>
        </w:r>
        <w:r>
          <w:instrText xml:space="preserve"> SEQ ábra \* ARABIC \s 3 </w:instrText>
        </w:r>
      </w:ins>
      <w:r>
        <w:fldChar w:fldCharType="separate"/>
      </w:r>
      <w:ins w:id="696" w:author="Szalkai Krisztián Farkas" w:date="2021-12-14T14:51:00Z">
        <w:r w:rsidR="00A427C2">
          <w:rPr>
            <w:noProof/>
          </w:rPr>
          <w:t>4</w:t>
        </w:r>
      </w:ins>
      <w:ins w:id="697" w:author="Szalkai Krisztián Farkas" w:date="2021-12-10T19:42:00Z">
        <w:r>
          <w:fldChar w:fldCharType="end"/>
        </w:r>
      </w:ins>
      <w:del w:id="698"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4.2.1</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4</w:delText>
        </w:r>
        <w:r w:rsidR="00234A06" w:rsidDel="005076B8">
          <w:rPr>
            <w:noProof/>
          </w:rPr>
          <w:fldChar w:fldCharType="end"/>
        </w:r>
      </w:del>
      <w:r w:rsidR="00A8197D">
        <w:t xml:space="preserve"> Helper dátum formázásához</w:t>
      </w:r>
    </w:p>
    <w:p w14:paraId="4A2449E2" w14:textId="2B6F4757" w:rsidR="00A8197D" w:rsidRDefault="00A8197D" w:rsidP="00A8197D">
      <w:r>
        <w:t>A fent látható kód például egy dátumot formáz, hogy minden esetben egységesen tudjuk megjeleníteni a kívánt tartalmakat.</w:t>
      </w:r>
      <w:r w:rsidR="009D2599">
        <w:t xml:space="preserve"> Itt kiemelnék egy érdekes részletet mely jól mutatja miért szeretem a TypeScript nyelvet. A függvény egyetlen bemenő paramétere </w:t>
      </w:r>
      <w:r w:rsidR="009D2599" w:rsidRPr="009D2599">
        <w:rPr>
          <w:rStyle w:val="Emphasis"/>
        </w:rPr>
        <w:t>any</w:t>
      </w:r>
      <w:r w:rsidR="009D2599">
        <w:t xml:space="preserve"> típusúként van megjelölve, a függvényen belüli d paraméter pedig ebből a változóból </w:t>
      </w:r>
      <w:r w:rsidR="009D2599">
        <w:lastRenderedPageBreak/>
        <w:t xml:space="preserve">generálódik, méghozzá úgy, hogy a </w:t>
      </w:r>
      <w:r w:rsidR="009D2599" w:rsidRPr="009D2599">
        <w:rPr>
          <w:rStyle w:val="Emphasis"/>
        </w:rPr>
        <w:t>date</w:t>
      </w:r>
      <w:r w:rsidR="009D2599">
        <w:t xml:space="preserve"> lehet </w:t>
      </w:r>
      <w:r w:rsidR="009D2599" w:rsidRPr="000E4067">
        <w:rPr>
          <w:rStyle w:val="Emphasis"/>
        </w:rPr>
        <w:t>Date</w:t>
      </w:r>
      <w:r w:rsidR="009D2599">
        <w:t xml:space="preserve"> típusú vagy </w:t>
      </w:r>
      <w:r w:rsidR="009D2599" w:rsidRPr="000E4067">
        <w:rPr>
          <w:rStyle w:val="Emphasis"/>
        </w:rPr>
        <w:t>string</w:t>
      </w:r>
      <w:r w:rsidR="009D2599">
        <w:t xml:space="preserve"> típusú, mindkét módon működik a függvény, ám </w:t>
      </w:r>
      <w:r w:rsidR="000E4067">
        <w:t>a d változó</w:t>
      </w:r>
      <w:r w:rsidR="009D2599">
        <w:t xml:space="preserve"> már </w:t>
      </w:r>
      <w:r w:rsidR="009D2599" w:rsidRPr="009D2599">
        <w:rPr>
          <w:rStyle w:val="Emphasis"/>
        </w:rPr>
        <w:t>Date</w:t>
      </w:r>
      <w:r w:rsidR="009D2599">
        <w:t xml:space="preserve"> típusú, így </w:t>
      </w:r>
      <w:r w:rsidR="000E4067">
        <w:t>a későbbiekben a típusosság előnyeit élvezhetjük az IntelliSense által. A JavaScript rugalmasságát ötvözve a típusos nyelvek biztonságával rendkívül kényelmes megoldásokat hozhatunk létre.</w:t>
      </w:r>
    </w:p>
    <w:p w14:paraId="04303DF7" w14:textId="453D97ED" w:rsidR="009D2599" w:rsidRDefault="009D2599" w:rsidP="009D2599">
      <w:pPr>
        <w:pStyle w:val="Heading4"/>
      </w:pPr>
      <w:r>
        <w:t>Resources</w:t>
      </w:r>
    </w:p>
    <w:p w14:paraId="451055CB" w14:textId="2209EB14" w:rsidR="009D2599" w:rsidRDefault="009D2599" w:rsidP="009D2599">
      <w:r>
        <w:t xml:space="preserve">Ide kerültek a frontend által használt erőforrások. A jelenlegi alkalmazásban ez a képeket jelenti, melyek megjelennek a felületeken. </w:t>
      </w:r>
    </w:p>
    <w:p w14:paraId="718C12CA" w14:textId="6BC3A5F6" w:rsidR="009D2599" w:rsidRDefault="009D2599" w:rsidP="009D2599">
      <w:pPr>
        <w:pStyle w:val="Heading4"/>
      </w:pPr>
      <w:r>
        <w:t>Redux</w:t>
      </w:r>
    </w:p>
    <w:p w14:paraId="4BC2B8EA" w14:textId="05E60F75" w:rsidR="009D2599" w:rsidRDefault="009D2599" w:rsidP="009D2599">
      <w:r>
        <w:t xml:space="preserve">A Redux szerepéről a </w:t>
      </w:r>
      <w:r w:rsidR="000E4067">
        <w:fldChar w:fldCharType="begin"/>
      </w:r>
      <w:r w:rsidR="000E4067">
        <w:instrText xml:space="preserve"> REF _Ref88728448 \r \h </w:instrText>
      </w:r>
      <w:r w:rsidR="000E4067">
        <w:fldChar w:fldCharType="separate"/>
      </w:r>
      <w:r w:rsidR="00A427C2">
        <w:t>2.3.1</w:t>
      </w:r>
      <w:r w:rsidR="000E4067">
        <w:fldChar w:fldCharType="end"/>
      </w:r>
      <w:r w:rsidR="000E4067">
        <w:t xml:space="preserve"> fejezetben beszéltem. Alapvetően két komponensre van szükség, a store a reducerekből áll össze, melyek a globálisan tárolt állapotot manipulálják, az actionök pedig azok az események melyek elsütésének hatására a reducerek meghívódnak, azonban a TypeScript típusossága miatt szükségünk van még az </w:t>
      </w:r>
      <w:r w:rsidR="000E4067" w:rsidRPr="000E4067">
        <w:rPr>
          <w:rStyle w:val="Emphasis"/>
        </w:rPr>
        <w:t>ActionTypes</w:t>
      </w:r>
      <w:r w:rsidR="000E4067">
        <w:t xml:space="preserve"> fájlokra is, melyek nem csinálnak mást csak a különböző eseményeket típusosan definiálják. A teljes folyamat így a következőképpen néz ki:</w:t>
      </w:r>
    </w:p>
    <w:p w14:paraId="6AF682B3" w14:textId="4DBD66C2" w:rsidR="000E4067" w:rsidRDefault="000E4067" w:rsidP="000E4067">
      <w:pPr>
        <w:pStyle w:val="ListParagraph"/>
        <w:numPr>
          <w:ilvl w:val="0"/>
          <w:numId w:val="30"/>
        </w:numPr>
      </w:pPr>
      <w:r>
        <w:t>Egy esemény típusának definiálása:</w:t>
      </w:r>
    </w:p>
    <w:p w14:paraId="4DFA06BB" w14:textId="77777777" w:rsidR="000E4067" w:rsidRPr="000E4067" w:rsidRDefault="000E4067" w:rsidP="00DA1C88">
      <w:pPr>
        <w:pStyle w:val="Kd"/>
      </w:pPr>
      <w:r w:rsidRPr="00DA1C88">
        <w:rPr>
          <w:color w:val="FF0066"/>
          <w14:textFill>
            <w14:solidFill>
              <w14:srgbClr w14:val="FF0066">
                <w14:lumMod w14:val="75000"/>
              </w14:srgbClr>
            </w14:solidFill>
          </w14:textFill>
        </w:rPr>
        <w:t xml:space="preserve">export </w:t>
      </w:r>
      <w:r w:rsidRPr="000E4067">
        <w:t xml:space="preserve">interface </w:t>
      </w:r>
      <w:r w:rsidRPr="00DA1C88">
        <w:rPr>
          <w:color w:val="538135" w:themeColor="accent6" w:themeShade="BF"/>
          <w14:textFill>
            <w14:solidFill>
              <w14:schemeClr w14:val="accent6">
                <w14:lumMod w14:val="75000"/>
                <w14:lumMod w14:val="75000"/>
              </w14:schemeClr>
            </w14:solidFill>
          </w14:textFill>
        </w:rPr>
        <w:t xml:space="preserve">ISetErrorActionType </w:t>
      </w:r>
      <w:r w:rsidRPr="000E4067">
        <w:t>{</w:t>
      </w:r>
    </w:p>
    <w:p w14:paraId="0BE1181E" w14:textId="77777777" w:rsidR="000E4067" w:rsidRPr="000E4067" w:rsidRDefault="000E4067" w:rsidP="00DA1C88">
      <w:pPr>
        <w:pStyle w:val="Kd"/>
      </w:pPr>
      <w:r w:rsidRPr="000E4067">
        <w:t xml:space="preserve">    type: </w:t>
      </w:r>
      <w:r w:rsidRPr="00DA1C88">
        <w:rPr>
          <w:color w:val="538135" w:themeColor="accent6" w:themeShade="BF"/>
          <w14:textFill>
            <w14:solidFill>
              <w14:schemeClr w14:val="accent6">
                <w14:lumMod w14:val="75000"/>
                <w14:lumMod w14:val="75000"/>
              </w14:schemeClr>
            </w14:solidFill>
          </w14:textFill>
        </w:rPr>
        <w:t>string</w:t>
      </w:r>
      <w:r w:rsidRPr="000E4067">
        <w:t>,</w:t>
      </w:r>
    </w:p>
    <w:p w14:paraId="5566E4C1" w14:textId="77777777" w:rsidR="000E4067" w:rsidRPr="000E4067" w:rsidRDefault="000E4067" w:rsidP="00DA1C88">
      <w:pPr>
        <w:pStyle w:val="Kd"/>
      </w:pPr>
      <w:r w:rsidRPr="000E4067">
        <w:t xml:space="preserve">    payload: </w:t>
      </w:r>
      <w:r w:rsidRPr="00DA1C88">
        <w:rPr>
          <w:color w:val="538135" w:themeColor="accent6" w:themeShade="BF"/>
          <w14:textFill>
            <w14:solidFill>
              <w14:schemeClr w14:val="accent6">
                <w14:lumMod w14:val="75000"/>
                <w14:lumMod w14:val="75000"/>
              </w14:schemeClr>
            </w14:solidFill>
          </w14:textFill>
        </w:rPr>
        <w:t>string</w:t>
      </w:r>
    </w:p>
    <w:p w14:paraId="761BF884" w14:textId="3F6CCB89" w:rsidR="000E4067" w:rsidRPr="000E4067" w:rsidRDefault="000E4067" w:rsidP="00DA1C88">
      <w:pPr>
        <w:pStyle w:val="Kd"/>
      </w:pPr>
      <w:r w:rsidRPr="000E4067">
        <w:t>}</w:t>
      </w:r>
    </w:p>
    <w:p w14:paraId="4BC921E2" w14:textId="5CF0B002" w:rsidR="000E4067" w:rsidRDefault="00DA1C88" w:rsidP="000E4067">
      <w:pPr>
        <w:pStyle w:val="ListParagraph"/>
        <w:numPr>
          <w:ilvl w:val="0"/>
          <w:numId w:val="30"/>
        </w:numPr>
      </w:pPr>
      <w:r>
        <w:t>Az esemény meghívásának definiálása:</w:t>
      </w:r>
    </w:p>
    <w:p w14:paraId="3C9639EB" w14:textId="77777777" w:rsidR="00DA1C88" w:rsidRPr="00DA1C88" w:rsidRDefault="00DA1C88" w:rsidP="00DA1C88">
      <w:pPr>
        <w:pStyle w:val="Kd"/>
      </w:pPr>
      <w:r w:rsidRPr="00DA1C88">
        <w:rPr>
          <w:color w:val="FF0066"/>
          <w14:textFill>
            <w14:solidFill>
              <w14:srgbClr w14:val="FF0066">
                <w14:lumMod w14:val="75000"/>
              </w14:srgbClr>
            </w14:solidFill>
          </w14:textFill>
        </w:rPr>
        <w:t xml:space="preserve">export </w:t>
      </w:r>
      <w:r w:rsidRPr="00DA1C88">
        <w:t xml:space="preserve">const </w:t>
      </w:r>
      <w:r w:rsidRPr="00DA1C88">
        <w:rPr>
          <w:color w:val="D6A300"/>
          <w14:textFill>
            <w14:solidFill>
              <w14:srgbClr w14:val="D6A300">
                <w14:lumMod w14:val="75000"/>
              </w14:srgbClr>
            </w14:solidFill>
          </w14:textFill>
        </w:rPr>
        <w:t>setError</w:t>
      </w:r>
      <w:r w:rsidRPr="00DA1C88">
        <w:rPr>
          <w:color w:val="BF8F00" w:themeColor="accent4" w:themeShade="BF"/>
        </w:rPr>
        <w:t xml:space="preserve"> </w:t>
      </w:r>
      <w:r w:rsidRPr="00DA1C88">
        <w:t xml:space="preserve">= (content: </w:t>
      </w:r>
      <w:r w:rsidRPr="00DA1C88">
        <w:rPr>
          <w:color w:val="538135" w:themeColor="accent6" w:themeShade="BF"/>
          <w14:textFill>
            <w14:solidFill>
              <w14:schemeClr w14:val="accent6">
                <w14:lumMod w14:val="75000"/>
                <w14:lumMod w14:val="75000"/>
              </w14:schemeClr>
            </w14:solidFill>
          </w14:textFill>
        </w:rPr>
        <w:t>string</w:t>
      </w:r>
      <w:r w:rsidRPr="00DA1C88">
        <w:t xml:space="preserve">): </w:t>
      </w:r>
      <w:r w:rsidRPr="00DA1C88">
        <w:rPr>
          <w:color w:val="538135" w:themeColor="accent6" w:themeShade="BF"/>
          <w14:textFill>
            <w14:solidFill>
              <w14:schemeClr w14:val="accent6">
                <w14:lumMod w14:val="75000"/>
                <w14:lumMod w14:val="75000"/>
              </w14:schemeClr>
            </w14:solidFill>
          </w14:textFill>
        </w:rPr>
        <w:t xml:space="preserve">ISetErrorActionType </w:t>
      </w:r>
      <w:r w:rsidRPr="00DA1C88">
        <w:t>=&gt; {</w:t>
      </w:r>
    </w:p>
    <w:p w14:paraId="6A38B20D" w14:textId="77777777" w:rsidR="00DA1C88" w:rsidRPr="00DA1C88" w:rsidRDefault="00DA1C88" w:rsidP="00DA1C88">
      <w:pPr>
        <w:pStyle w:val="Kd"/>
      </w:pPr>
      <w:r w:rsidRPr="00DA1C88">
        <w:t xml:space="preserve">    return {</w:t>
      </w:r>
    </w:p>
    <w:p w14:paraId="1C139A15" w14:textId="77777777" w:rsidR="00DA1C88" w:rsidRPr="00DA1C88" w:rsidRDefault="00DA1C88" w:rsidP="00DA1C88">
      <w:pPr>
        <w:pStyle w:val="Kd"/>
      </w:pPr>
      <w:r w:rsidRPr="00DA1C88">
        <w:t xml:space="preserve">        type: </w:t>
      </w:r>
      <w:r w:rsidRPr="00DA1C88">
        <w:rPr>
          <w:color w:val="2F5496" w:themeColor="accent1" w:themeShade="BF"/>
        </w:rPr>
        <w:t>SET_ERROR_MSG</w:t>
      </w:r>
      <w:r w:rsidRPr="00DA1C88">
        <w:t>,</w:t>
      </w:r>
    </w:p>
    <w:p w14:paraId="370AC6AF" w14:textId="77777777" w:rsidR="00DA1C88" w:rsidRPr="00DA1C88" w:rsidRDefault="00DA1C88" w:rsidP="00DA1C88">
      <w:pPr>
        <w:pStyle w:val="Kd"/>
      </w:pPr>
      <w:r w:rsidRPr="00DA1C88">
        <w:t xml:space="preserve">        payload: content</w:t>
      </w:r>
    </w:p>
    <w:p w14:paraId="3375041D" w14:textId="77777777" w:rsidR="00DA1C88" w:rsidRPr="00DA1C88" w:rsidRDefault="00DA1C88" w:rsidP="00DA1C88">
      <w:pPr>
        <w:pStyle w:val="Kd"/>
      </w:pPr>
      <w:r w:rsidRPr="00DA1C88">
        <w:t xml:space="preserve">    }</w:t>
      </w:r>
    </w:p>
    <w:p w14:paraId="189D2F72" w14:textId="2252FA7B" w:rsidR="00DA1C88" w:rsidRDefault="00DA1C88" w:rsidP="00DA1C88">
      <w:pPr>
        <w:pStyle w:val="Kd"/>
      </w:pPr>
      <w:r w:rsidRPr="00DA1C88">
        <w:t>};</w:t>
      </w:r>
    </w:p>
    <w:p w14:paraId="6460070A" w14:textId="65AA18B6" w:rsidR="00DA1C88" w:rsidRDefault="00DA1C88" w:rsidP="00DA1C88">
      <w:pPr>
        <w:pStyle w:val="ListParagraph"/>
        <w:numPr>
          <w:ilvl w:val="0"/>
          <w:numId w:val="30"/>
        </w:numPr>
      </w:pPr>
      <w:r>
        <w:t>Az eseménytípus azonosítójának definiálása:</w:t>
      </w:r>
    </w:p>
    <w:p w14:paraId="4982EDE9" w14:textId="084FDA65" w:rsidR="00DA1C88" w:rsidRDefault="00DA1C88" w:rsidP="00DA1C88">
      <w:pPr>
        <w:pStyle w:val="Kd"/>
      </w:pPr>
      <w:r w:rsidRPr="00DA1C88">
        <w:rPr>
          <w:color w:val="FF0066"/>
          <w14:textFill>
            <w14:solidFill>
              <w14:srgbClr w14:val="FF0066">
                <w14:lumMod w14:val="75000"/>
              </w14:srgbClr>
            </w14:solidFill>
          </w14:textFill>
        </w:rPr>
        <w:t xml:space="preserve">export </w:t>
      </w:r>
      <w:r w:rsidRPr="00DA1C88">
        <w:t xml:space="preserve">const </w:t>
      </w:r>
      <w:r w:rsidRPr="00DA1C88">
        <w:rPr>
          <w:color w:val="2F5496" w:themeColor="accent1" w:themeShade="BF"/>
        </w:rPr>
        <w:t xml:space="preserve">SET_ERROR_MSG </w:t>
      </w:r>
      <w:r w:rsidRPr="00DA1C88">
        <w:t xml:space="preserve">= </w:t>
      </w:r>
      <w:r w:rsidRPr="00DA1C88">
        <w:rPr>
          <w:color w:val="C45911" w:themeColor="accent2" w:themeShade="BF"/>
          <w14:textFill>
            <w14:solidFill>
              <w14:schemeClr w14:val="accent2">
                <w14:lumMod w14:val="75000"/>
                <w14:lumMod w14:val="75000"/>
              </w14:schemeClr>
            </w14:solidFill>
          </w14:textFill>
        </w:rPr>
        <w:t>'[Error] Set Error'</w:t>
      </w:r>
      <w:r w:rsidRPr="00DA1C88">
        <w:t>;</w:t>
      </w:r>
    </w:p>
    <w:p w14:paraId="6A694613" w14:textId="40B556E1" w:rsidR="00DA1C88" w:rsidRDefault="00DA1C88" w:rsidP="00DA1C88">
      <w:pPr>
        <w:pStyle w:val="ListParagraph"/>
        <w:numPr>
          <w:ilvl w:val="0"/>
          <w:numId w:val="30"/>
        </w:numPr>
      </w:pPr>
      <w:r>
        <w:t>Az egy reducerhez tartozó típusok egyesítésé:</w:t>
      </w:r>
    </w:p>
    <w:p w14:paraId="32FF604B" w14:textId="77777777" w:rsidR="00DA1C88" w:rsidRPr="00DA1C88" w:rsidRDefault="00DA1C88" w:rsidP="00DA1C88">
      <w:pPr>
        <w:pStyle w:val="Kd"/>
      </w:pPr>
      <w:r w:rsidRPr="00DA1C88">
        <w:rPr>
          <w:color w:val="FF0066"/>
          <w14:textFill>
            <w14:solidFill>
              <w14:srgbClr w14:val="FF0066">
                <w14:lumMod w14:val="75000"/>
              </w14:srgbClr>
            </w14:solidFill>
          </w14:textFill>
        </w:rPr>
        <w:t xml:space="preserve">export </w:t>
      </w:r>
      <w:r w:rsidRPr="00DA1C88">
        <w:t xml:space="preserve">type </w:t>
      </w:r>
      <w:r w:rsidRPr="00DA1C88">
        <w:rPr>
          <w:color w:val="538135" w:themeColor="accent6" w:themeShade="BF"/>
          <w14:textFill>
            <w14:solidFill>
              <w14:schemeClr w14:val="accent6">
                <w14:lumMod w14:val="75000"/>
                <w14:lumMod w14:val="75000"/>
              </w14:schemeClr>
            </w14:solidFill>
          </w14:textFill>
        </w:rPr>
        <w:t>ErrorActionTypes</w:t>
      </w:r>
      <w:r w:rsidRPr="00DA1C88">
        <w:t xml:space="preserve"> = </w:t>
      </w:r>
    </w:p>
    <w:p w14:paraId="0A1DF8BD" w14:textId="77777777" w:rsidR="00DA1C88" w:rsidRPr="00DA1C88" w:rsidRDefault="00DA1C88" w:rsidP="00DA1C88">
      <w:pPr>
        <w:pStyle w:val="Kd"/>
      </w:pPr>
      <w:r w:rsidRPr="00DA1C88">
        <w:t xml:space="preserve">    </w:t>
      </w:r>
      <w:r w:rsidRPr="00DA1C88">
        <w:rPr>
          <w:color w:val="538135" w:themeColor="accent6" w:themeShade="BF"/>
          <w14:textFill>
            <w14:solidFill>
              <w14:schemeClr w14:val="accent6">
                <w14:lumMod w14:val="75000"/>
                <w14:lumMod w14:val="75000"/>
              </w14:schemeClr>
            </w14:solidFill>
          </w14:textFill>
        </w:rPr>
        <w:t>ISetErrorActionType</w:t>
      </w:r>
      <w:r w:rsidRPr="00DA1C88">
        <w:t xml:space="preserve"> &amp;</w:t>
      </w:r>
    </w:p>
    <w:p w14:paraId="6791701D" w14:textId="0DB3585D" w:rsidR="00DA1C88" w:rsidRDefault="00DA1C88" w:rsidP="00DA1C88">
      <w:pPr>
        <w:pStyle w:val="Kd"/>
      </w:pPr>
      <w:r w:rsidRPr="00DA1C88">
        <w:t xml:space="preserve">    </w:t>
      </w:r>
      <w:r w:rsidRPr="00DA1C88">
        <w:rPr>
          <w:color w:val="538135" w:themeColor="accent6" w:themeShade="BF"/>
          <w14:textFill>
            <w14:solidFill>
              <w14:schemeClr w14:val="accent6">
                <w14:lumMod w14:val="75000"/>
                <w14:lumMod w14:val="75000"/>
              </w14:schemeClr>
            </w14:solidFill>
          </w14:textFill>
        </w:rPr>
        <w:t>IClearErrorActionType</w:t>
      </w:r>
    </w:p>
    <w:p w14:paraId="3451B081" w14:textId="738F1545" w:rsidR="00DA1C88" w:rsidRDefault="00DA1C88" w:rsidP="00DA1C88">
      <w:pPr>
        <w:pStyle w:val="ListParagraph"/>
        <w:numPr>
          <w:ilvl w:val="0"/>
          <w:numId w:val="30"/>
        </w:numPr>
      </w:pPr>
      <w:r>
        <w:t>A reducer definiálása</w:t>
      </w:r>
      <w:r w:rsidR="00CB2DA7">
        <w:t>:</w:t>
      </w:r>
    </w:p>
    <w:p w14:paraId="3EF7A964" w14:textId="77777777" w:rsidR="00CB2DA7" w:rsidRDefault="00CB2DA7" w:rsidP="00CB2DA7">
      <w:pPr>
        <w:pStyle w:val="Kp"/>
      </w:pPr>
      <w:r>
        <w:rPr>
          <w:noProof/>
        </w:rPr>
        <w:lastRenderedPageBreak/>
        <w:drawing>
          <wp:inline distT="0" distB="0" distL="0" distR="0" wp14:anchorId="18037C46" wp14:editId="7FBBF7D7">
            <wp:extent cx="5400040" cy="400240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8"/>
                    <a:stretch>
                      <a:fillRect/>
                    </a:stretch>
                  </pic:blipFill>
                  <pic:spPr>
                    <a:xfrm>
                      <a:off x="0" y="0"/>
                      <a:ext cx="5400040" cy="4002405"/>
                    </a:xfrm>
                    <a:prstGeom prst="rect">
                      <a:avLst/>
                    </a:prstGeom>
                  </pic:spPr>
                </pic:pic>
              </a:graphicData>
            </a:graphic>
          </wp:inline>
        </w:drawing>
      </w:r>
    </w:p>
    <w:p w14:paraId="532FEF6D" w14:textId="18881554" w:rsidR="00CB2DA7" w:rsidRDefault="005076B8" w:rsidP="00CB2DA7">
      <w:pPr>
        <w:pStyle w:val="Caption"/>
      </w:pPr>
      <w:ins w:id="699" w:author="Szalkai Krisztián Farkas" w:date="2021-12-10T19:42:00Z">
        <w:r>
          <w:fldChar w:fldCharType="begin"/>
        </w:r>
        <w:r>
          <w:instrText xml:space="preserve"> STYLEREF 3 \s </w:instrText>
        </w:r>
      </w:ins>
      <w:r>
        <w:fldChar w:fldCharType="separate"/>
      </w:r>
      <w:r w:rsidR="00A427C2">
        <w:rPr>
          <w:noProof/>
        </w:rPr>
        <w:t>4.2.1</w:t>
      </w:r>
      <w:ins w:id="700" w:author="Szalkai Krisztián Farkas" w:date="2021-12-10T19:42:00Z">
        <w:r>
          <w:fldChar w:fldCharType="end"/>
        </w:r>
        <w:r>
          <w:noBreakHyphen/>
        </w:r>
        <w:r>
          <w:fldChar w:fldCharType="begin"/>
        </w:r>
        <w:r>
          <w:instrText xml:space="preserve"> SEQ ábra \* ARABIC \s 3 </w:instrText>
        </w:r>
      </w:ins>
      <w:r>
        <w:fldChar w:fldCharType="separate"/>
      </w:r>
      <w:ins w:id="701" w:author="Szalkai Krisztián Farkas" w:date="2021-12-14T14:51:00Z">
        <w:r w:rsidR="00A427C2">
          <w:rPr>
            <w:noProof/>
          </w:rPr>
          <w:t>5</w:t>
        </w:r>
      </w:ins>
      <w:ins w:id="702" w:author="Szalkai Krisztián Farkas" w:date="2021-12-10T19:42:00Z">
        <w:r>
          <w:fldChar w:fldCharType="end"/>
        </w:r>
      </w:ins>
      <w:del w:id="703"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4.2.1</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5</w:delText>
        </w:r>
        <w:r w:rsidR="00234A06" w:rsidDel="005076B8">
          <w:rPr>
            <w:noProof/>
          </w:rPr>
          <w:fldChar w:fldCharType="end"/>
        </w:r>
      </w:del>
      <w:r w:rsidR="00CB2DA7">
        <w:t xml:space="preserve"> Error reducer definiálása</w:t>
      </w:r>
    </w:p>
    <w:p w14:paraId="03A1F92F" w14:textId="6936A365" w:rsidR="00CB2DA7" w:rsidRDefault="00CB2DA7" w:rsidP="00CB2DA7">
      <w:pPr>
        <w:pStyle w:val="ListParagraph"/>
        <w:numPr>
          <w:ilvl w:val="0"/>
          <w:numId w:val="30"/>
        </w:numPr>
      </w:pPr>
      <w:r>
        <w:t>A store bekötése egy komponensbe:</w:t>
      </w:r>
    </w:p>
    <w:p w14:paraId="70274C1B" w14:textId="5149E978" w:rsidR="00CB2DA7" w:rsidRDefault="00CB2DA7" w:rsidP="00CB2DA7">
      <w:pPr>
        <w:pStyle w:val="ListParagraph"/>
        <w:ind w:left="1080" w:firstLine="0"/>
      </w:pPr>
      <w:r>
        <w:t>Két irányt kell definiálni, a store-</w:t>
      </w:r>
      <w:proofErr w:type="spellStart"/>
      <w:r>
        <w:t>ból</w:t>
      </w:r>
      <w:proofErr w:type="spellEnd"/>
      <w:r>
        <w:t xml:space="preserve"> a komponens felé menő változókat és a komponensből a store felé menő eseményeket.</w:t>
      </w:r>
    </w:p>
    <w:p w14:paraId="02F3922B" w14:textId="77777777" w:rsidR="00CB2DA7" w:rsidRDefault="00CB2DA7" w:rsidP="00CB2DA7">
      <w:pPr>
        <w:pStyle w:val="Kp"/>
      </w:pPr>
      <w:r>
        <w:rPr>
          <w:noProof/>
        </w:rPr>
        <w:lastRenderedPageBreak/>
        <w:drawing>
          <wp:inline distT="0" distB="0" distL="0" distR="0" wp14:anchorId="7011BE93" wp14:editId="6163B02E">
            <wp:extent cx="5400040" cy="378079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9"/>
                    <a:stretch>
                      <a:fillRect/>
                    </a:stretch>
                  </pic:blipFill>
                  <pic:spPr>
                    <a:xfrm>
                      <a:off x="0" y="0"/>
                      <a:ext cx="5400040" cy="3780790"/>
                    </a:xfrm>
                    <a:prstGeom prst="rect">
                      <a:avLst/>
                    </a:prstGeom>
                  </pic:spPr>
                </pic:pic>
              </a:graphicData>
            </a:graphic>
          </wp:inline>
        </w:drawing>
      </w:r>
    </w:p>
    <w:p w14:paraId="5CBD0E88" w14:textId="48DAC703" w:rsidR="00CB2DA7" w:rsidRDefault="005076B8" w:rsidP="00CB2DA7">
      <w:pPr>
        <w:pStyle w:val="Caption"/>
      </w:pPr>
      <w:ins w:id="704" w:author="Szalkai Krisztián Farkas" w:date="2021-12-10T19:42:00Z">
        <w:r>
          <w:fldChar w:fldCharType="begin"/>
        </w:r>
        <w:r>
          <w:instrText xml:space="preserve"> STYLEREF 3 \s </w:instrText>
        </w:r>
      </w:ins>
      <w:r>
        <w:fldChar w:fldCharType="separate"/>
      </w:r>
      <w:r w:rsidR="00A427C2">
        <w:rPr>
          <w:noProof/>
        </w:rPr>
        <w:t>4.2.1</w:t>
      </w:r>
      <w:ins w:id="705" w:author="Szalkai Krisztián Farkas" w:date="2021-12-10T19:42:00Z">
        <w:r>
          <w:fldChar w:fldCharType="end"/>
        </w:r>
        <w:r>
          <w:noBreakHyphen/>
        </w:r>
        <w:r>
          <w:fldChar w:fldCharType="begin"/>
        </w:r>
        <w:r>
          <w:instrText xml:space="preserve"> SEQ ábra \* ARABIC \s 3 </w:instrText>
        </w:r>
      </w:ins>
      <w:r>
        <w:fldChar w:fldCharType="separate"/>
      </w:r>
      <w:ins w:id="706" w:author="Szalkai Krisztián Farkas" w:date="2021-12-14T14:51:00Z">
        <w:r w:rsidR="00A427C2">
          <w:rPr>
            <w:noProof/>
          </w:rPr>
          <w:t>6</w:t>
        </w:r>
      </w:ins>
      <w:ins w:id="707" w:author="Szalkai Krisztián Farkas" w:date="2021-12-10T19:42:00Z">
        <w:r>
          <w:fldChar w:fldCharType="end"/>
        </w:r>
      </w:ins>
      <w:del w:id="708"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4.2.1</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6</w:delText>
        </w:r>
        <w:r w:rsidR="00234A06" w:rsidDel="005076B8">
          <w:rPr>
            <w:noProof/>
          </w:rPr>
          <w:fldChar w:fldCharType="end"/>
        </w:r>
      </w:del>
      <w:r w:rsidR="00CB2DA7">
        <w:t xml:space="preserve"> Store bekötése egy komponensbe</w:t>
      </w:r>
    </w:p>
    <w:p w14:paraId="73FA1397" w14:textId="77777777" w:rsidR="00CB2DA7" w:rsidRPr="00CB2DA7" w:rsidRDefault="00CB2DA7" w:rsidP="00CB2DA7">
      <w:pPr>
        <w:pStyle w:val="Kd"/>
      </w:pPr>
      <w:r w:rsidRPr="00CB2DA7">
        <w:t xml:space="preserve">interface </w:t>
      </w:r>
      <w:r w:rsidRPr="00CB2DA7">
        <w:rPr>
          <w:color w:val="538135" w:themeColor="accent6" w:themeShade="BF"/>
          <w14:textFill>
            <w14:solidFill>
              <w14:schemeClr w14:val="accent6">
                <w14:lumMod w14:val="75000"/>
                <w14:lumMod w14:val="75000"/>
              </w14:schemeClr>
            </w14:solidFill>
          </w14:textFill>
        </w:rPr>
        <w:t>IMappedState</w:t>
      </w:r>
      <w:r w:rsidRPr="00CB2DA7">
        <w:t>{</w:t>
      </w:r>
    </w:p>
    <w:p w14:paraId="5BCE800B" w14:textId="77777777" w:rsidR="00CB2DA7" w:rsidRPr="00CB2DA7" w:rsidRDefault="00CB2DA7" w:rsidP="00CB2DA7">
      <w:pPr>
        <w:pStyle w:val="Kd"/>
      </w:pPr>
      <w:r w:rsidRPr="00CB2DA7">
        <w:t xml:space="preserve">    token: </w:t>
      </w:r>
      <w:r w:rsidRPr="00CB2DA7">
        <w:rPr>
          <w:color w:val="538135" w:themeColor="accent6" w:themeShade="BF"/>
          <w14:textFill>
            <w14:solidFill>
              <w14:schemeClr w14:val="accent6">
                <w14:lumMod w14:val="75000"/>
                <w14:lumMod w14:val="75000"/>
              </w14:schemeClr>
            </w14:solidFill>
          </w14:textFill>
        </w:rPr>
        <w:t>string</w:t>
      </w:r>
      <w:r w:rsidRPr="00CB2DA7">
        <w:t>;</w:t>
      </w:r>
    </w:p>
    <w:p w14:paraId="1C12FE0A" w14:textId="77777777" w:rsidR="00CB2DA7" w:rsidRPr="00CB2DA7" w:rsidRDefault="00CB2DA7" w:rsidP="00CB2DA7">
      <w:pPr>
        <w:pStyle w:val="Kd"/>
      </w:pPr>
      <w:r w:rsidRPr="00CB2DA7">
        <w:t xml:space="preserve">    role: </w:t>
      </w:r>
      <w:r w:rsidRPr="00CB2DA7">
        <w:rPr>
          <w:color w:val="538135" w:themeColor="accent6" w:themeShade="BF"/>
          <w14:textFill>
            <w14:solidFill>
              <w14:schemeClr w14:val="accent6">
                <w14:lumMod w14:val="75000"/>
                <w14:lumMod w14:val="75000"/>
              </w14:schemeClr>
            </w14:solidFill>
          </w14:textFill>
        </w:rPr>
        <w:t>string</w:t>
      </w:r>
      <w:r w:rsidRPr="00CB2DA7">
        <w:t>;</w:t>
      </w:r>
    </w:p>
    <w:p w14:paraId="1FA88985" w14:textId="77777777" w:rsidR="00CB2DA7" w:rsidRPr="00CB2DA7" w:rsidRDefault="00CB2DA7" w:rsidP="00CB2DA7">
      <w:pPr>
        <w:pStyle w:val="Kd"/>
      </w:pPr>
      <w:r w:rsidRPr="00CB2DA7">
        <w:t xml:space="preserve">    error: </w:t>
      </w:r>
      <w:r w:rsidRPr="00CB2DA7">
        <w:rPr>
          <w:color w:val="538135" w:themeColor="accent6" w:themeShade="BF"/>
          <w14:textFill>
            <w14:solidFill>
              <w14:schemeClr w14:val="accent6">
                <w14:lumMod w14:val="75000"/>
                <w14:lumMod w14:val="75000"/>
              </w14:schemeClr>
            </w14:solidFill>
          </w14:textFill>
        </w:rPr>
        <w:t>string</w:t>
      </w:r>
      <w:r w:rsidRPr="00CB2DA7">
        <w:t>;</w:t>
      </w:r>
    </w:p>
    <w:p w14:paraId="1FB07C86" w14:textId="77777777" w:rsidR="00CB2DA7" w:rsidRPr="00CB2DA7" w:rsidRDefault="00CB2DA7" w:rsidP="00CB2DA7">
      <w:pPr>
        <w:pStyle w:val="Kd"/>
      </w:pPr>
      <w:r w:rsidRPr="00CB2DA7">
        <w:t>}</w:t>
      </w:r>
    </w:p>
    <w:p w14:paraId="50A5E5EA" w14:textId="77777777" w:rsidR="00CB2DA7" w:rsidRPr="00CB2DA7" w:rsidRDefault="00CB2DA7" w:rsidP="00CB2DA7">
      <w:pPr>
        <w:pStyle w:val="Kd"/>
      </w:pPr>
    </w:p>
    <w:p w14:paraId="0772158E" w14:textId="77777777" w:rsidR="00CB2DA7" w:rsidRPr="00CB2DA7" w:rsidRDefault="00CB2DA7" w:rsidP="00CB2DA7">
      <w:pPr>
        <w:pStyle w:val="Kd"/>
      </w:pPr>
      <w:r w:rsidRPr="00CB2DA7">
        <w:t xml:space="preserve">interface </w:t>
      </w:r>
      <w:r w:rsidRPr="00CB2DA7">
        <w:rPr>
          <w:color w:val="538135" w:themeColor="accent6" w:themeShade="BF"/>
          <w14:textFill>
            <w14:solidFill>
              <w14:schemeClr w14:val="accent6">
                <w14:lumMod w14:val="75000"/>
                <w14:lumMod w14:val="75000"/>
              </w14:schemeClr>
            </w14:solidFill>
          </w14:textFill>
        </w:rPr>
        <w:t xml:space="preserve">IDispatchedProps </w:t>
      </w:r>
      <w:r w:rsidRPr="00CB2DA7">
        <w:t>{</w:t>
      </w:r>
    </w:p>
    <w:p w14:paraId="3EB1B05E" w14:textId="77777777" w:rsidR="00CB2DA7" w:rsidRPr="00CB2DA7" w:rsidRDefault="00CB2DA7" w:rsidP="00CB2DA7">
      <w:pPr>
        <w:pStyle w:val="Kd"/>
      </w:pPr>
      <w:r w:rsidRPr="00CB2DA7">
        <w:t xml:space="preserve">    </w:t>
      </w:r>
      <w:r w:rsidRPr="00CB2DA7">
        <w:rPr>
          <w:color w:val="D6A300"/>
          <w14:textFill>
            <w14:solidFill>
              <w14:srgbClr w14:val="D6A300">
                <w14:lumMod w14:val="75000"/>
              </w14:srgbClr>
            </w14:solidFill>
          </w14:textFill>
        </w:rPr>
        <w:t>clearError</w:t>
      </w:r>
      <w:r w:rsidRPr="00CB2DA7">
        <w:t xml:space="preserve">: () =&gt; </w:t>
      </w:r>
      <w:r w:rsidRPr="00CB2DA7">
        <w:rPr>
          <w:color w:val="538135" w:themeColor="accent6" w:themeShade="BF"/>
          <w14:textFill>
            <w14:solidFill>
              <w14:schemeClr w14:val="accent6">
                <w14:lumMod w14:val="75000"/>
                <w14:lumMod w14:val="75000"/>
              </w14:schemeClr>
            </w14:solidFill>
          </w14:textFill>
        </w:rPr>
        <w:t>void</w:t>
      </w:r>
      <w:r w:rsidRPr="00CB2DA7">
        <w:t>;</w:t>
      </w:r>
    </w:p>
    <w:p w14:paraId="41C7E070" w14:textId="77777777" w:rsidR="00CB2DA7" w:rsidRPr="00CB2DA7" w:rsidRDefault="00CB2DA7" w:rsidP="00CB2DA7">
      <w:pPr>
        <w:pStyle w:val="Kd"/>
      </w:pPr>
      <w:r w:rsidRPr="00CB2DA7">
        <w:t xml:space="preserve">    </w:t>
      </w:r>
      <w:r w:rsidRPr="00CB2DA7">
        <w:rPr>
          <w:color w:val="D6A300"/>
          <w14:textFill>
            <w14:solidFill>
              <w14:srgbClr w14:val="D6A300">
                <w14:lumMod w14:val="75000"/>
              </w14:srgbClr>
            </w14:solidFill>
          </w14:textFill>
        </w:rPr>
        <w:t>setError</w:t>
      </w:r>
      <w:r w:rsidRPr="00CB2DA7">
        <w:t xml:space="preserve">: (msg: </w:t>
      </w:r>
      <w:r w:rsidRPr="00CB2DA7">
        <w:rPr>
          <w:color w:val="538135" w:themeColor="accent6" w:themeShade="BF"/>
          <w14:textFill>
            <w14:solidFill>
              <w14:schemeClr w14:val="accent6">
                <w14:lumMod w14:val="75000"/>
                <w14:lumMod w14:val="75000"/>
              </w14:schemeClr>
            </w14:solidFill>
          </w14:textFill>
        </w:rPr>
        <w:t>string</w:t>
      </w:r>
      <w:r w:rsidRPr="00CB2DA7">
        <w:t xml:space="preserve">) =&gt; </w:t>
      </w:r>
      <w:r w:rsidRPr="00CB2DA7">
        <w:rPr>
          <w:color w:val="538135" w:themeColor="accent6" w:themeShade="BF"/>
          <w14:textFill>
            <w14:solidFill>
              <w14:schemeClr w14:val="accent6">
                <w14:lumMod w14:val="75000"/>
                <w14:lumMod w14:val="75000"/>
              </w14:schemeClr>
            </w14:solidFill>
          </w14:textFill>
        </w:rPr>
        <w:t>void</w:t>
      </w:r>
      <w:r w:rsidRPr="00CB2DA7">
        <w:t>;</w:t>
      </w:r>
    </w:p>
    <w:p w14:paraId="2BF9FDCF" w14:textId="77777777" w:rsidR="00CB2DA7" w:rsidRPr="00CB2DA7" w:rsidRDefault="00CB2DA7" w:rsidP="00CB2DA7">
      <w:pPr>
        <w:pStyle w:val="Kd"/>
      </w:pPr>
      <w:r w:rsidRPr="00CB2DA7">
        <w:t>}</w:t>
      </w:r>
    </w:p>
    <w:p w14:paraId="308AAEDD" w14:textId="77777777" w:rsidR="00CB2DA7" w:rsidRPr="00CB2DA7" w:rsidRDefault="00CB2DA7" w:rsidP="00CB2DA7">
      <w:pPr>
        <w:pStyle w:val="Kd"/>
      </w:pPr>
    </w:p>
    <w:p w14:paraId="536324C2" w14:textId="77777777" w:rsidR="00CB2DA7" w:rsidRPr="00CB2DA7" w:rsidRDefault="00CB2DA7" w:rsidP="00CB2DA7">
      <w:pPr>
        <w:pStyle w:val="Kd"/>
      </w:pPr>
      <w:r w:rsidRPr="00CB2DA7">
        <w:t xml:space="preserve">type </w:t>
      </w:r>
      <w:r w:rsidRPr="00CB2DA7">
        <w:rPr>
          <w:color w:val="538135" w:themeColor="accent6" w:themeShade="BF"/>
          <w14:textFill>
            <w14:solidFill>
              <w14:schemeClr w14:val="accent6">
                <w14:lumMod w14:val="75000"/>
                <w14:lumMod w14:val="75000"/>
              </w14:schemeClr>
            </w14:solidFill>
          </w14:textFill>
        </w:rPr>
        <w:t xml:space="preserve">Props </w:t>
      </w:r>
      <w:r w:rsidRPr="00CB2DA7">
        <w:t xml:space="preserve">= </w:t>
      </w:r>
      <w:r w:rsidRPr="00CB2DA7">
        <w:rPr>
          <w:color w:val="538135" w:themeColor="accent6" w:themeShade="BF"/>
          <w14:textFill>
            <w14:solidFill>
              <w14:schemeClr w14:val="accent6">
                <w14:lumMod w14:val="75000"/>
                <w14:lumMod w14:val="75000"/>
              </w14:schemeClr>
            </w14:solidFill>
          </w14:textFill>
        </w:rPr>
        <w:t xml:space="preserve">IMappedState </w:t>
      </w:r>
      <w:r w:rsidRPr="00CB2DA7">
        <w:t xml:space="preserve">&amp; </w:t>
      </w:r>
      <w:r w:rsidRPr="00CB2DA7">
        <w:rPr>
          <w:color w:val="538135" w:themeColor="accent6" w:themeShade="BF"/>
          <w14:textFill>
            <w14:solidFill>
              <w14:schemeClr w14:val="accent6">
                <w14:lumMod w14:val="75000"/>
                <w14:lumMod w14:val="75000"/>
              </w14:schemeClr>
            </w14:solidFill>
          </w14:textFill>
        </w:rPr>
        <w:t>IDispatchedProps</w:t>
      </w:r>
      <w:r w:rsidRPr="00CB2DA7">
        <w:t>;</w:t>
      </w:r>
    </w:p>
    <w:p w14:paraId="1D860377" w14:textId="77777777" w:rsidR="00CB2DA7" w:rsidRPr="00CB2DA7" w:rsidRDefault="00CB2DA7" w:rsidP="00CB2DA7">
      <w:pPr>
        <w:pStyle w:val="Kd"/>
      </w:pPr>
    </w:p>
    <w:p w14:paraId="0523BEA1" w14:textId="437AB610" w:rsidR="00CB2DA7" w:rsidRDefault="00CB2DA7" w:rsidP="00CB2DA7">
      <w:pPr>
        <w:pStyle w:val="Kd"/>
      </w:pPr>
      <w:r w:rsidRPr="00CB2DA7">
        <w:t xml:space="preserve">function </w:t>
      </w:r>
      <w:r w:rsidRPr="00CB2DA7">
        <w:rPr>
          <w:color w:val="D6A300"/>
          <w14:textFill>
            <w14:solidFill>
              <w14:srgbClr w14:val="D6A300">
                <w14:lumMod w14:val="75000"/>
              </w14:srgbClr>
            </w14:solidFill>
          </w14:textFill>
        </w:rPr>
        <w:t>RouterPage</w:t>
      </w:r>
      <w:r w:rsidRPr="00CB2DA7">
        <w:t xml:space="preserve">(props: </w:t>
      </w:r>
      <w:r w:rsidRPr="00CB2DA7">
        <w:rPr>
          <w:color w:val="538135" w:themeColor="accent6" w:themeShade="BF"/>
          <w14:textFill>
            <w14:solidFill>
              <w14:schemeClr w14:val="accent6">
                <w14:lumMod w14:val="75000"/>
                <w14:lumMod w14:val="75000"/>
              </w14:schemeClr>
            </w14:solidFill>
          </w14:textFill>
        </w:rPr>
        <w:t>Props</w:t>
      </w:r>
      <w:r w:rsidRPr="00CB2DA7">
        <w:t>){</w:t>
      </w:r>
    </w:p>
    <w:p w14:paraId="55A766A4" w14:textId="21E71045" w:rsidR="00CB2DA7" w:rsidRDefault="00CB2DA7" w:rsidP="00CB2DA7">
      <w:pPr>
        <w:pStyle w:val="Kd"/>
      </w:pPr>
      <w:r>
        <w:tab/>
        <w:t>…</w:t>
      </w:r>
    </w:p>
    <w:p w14:paraId="486A73E1" w14:textId="39083A3B" w:rsidR="00CB2DA7" w:rsidRDefault="00CB2DA7" w:rsidP="00CB2DA7">
      <w:pPr>
        <w:pStyle w:val="Kd"/>
      </w:pPr>
      <w:r>
        <w:t>}</w:t>
      </w:r>
    </w:p>
    <w:p w14:paraId="0BAEC9B8" w14:textId="589C25FE" w:rsidR="00CB2DA7" w:rsidRDefault="00CB2DA7" w:rsidP="00CB2DA7">
      <w:r>
        <w:t>Itt szintén a TypeScript típusosságának köszönhetően szükség van pár extra lépésre, hogy a storeból érkező, illetve esetlegesen a saját változókat átadhatjuk a komponens számára.</w:t>
      </w:r>
    </w:p>
    <w:p w14:paraId="76F2B87A" w14:textId="61B2557A" w:rsidR="00CB2DA7" w:rsidRDefault="00CB2DA7" w:rsidP="00CB2DA7">
      <w:pPr>
        <w:pStyle w:val="Heading4"/>
      </w:pPr>
      <w:r>
        <w:t>Pages</w:t>
      </w:r>
    </w:p>
    <w:p w14:paraId="11862268" w14:textId="399A13F2" w:rsidR="00CB2DA7" w:rsidRDefault="00CB2DA7" w:rsidP="00CB2DA7">
      <w:r>
        <w:t xml:space="preserve">Ebbe a mappába kerültek az olyan React komponensek melyek teljes oldalakat jelenítenek meg a weboldalon. A könnyebb átláthatóság érdekében </w:t>
      </w:r>
      <w:r w:rsidR="00B07DFA">
        <w:t xml:space="preserve">a lapokat alcsoportokra osztottam, illetve minden oldal saját mappát kapott, melyben szerepel a </w:t>
      </w:r>
      <w:r w:rsidR="00B07DFA">
        <w:lastRenderedPageBreak/>
        <w:t>TypeScript kód, illetve az scss fájl is. A React néhány más például php keretrendszerekkel ellentétben szerencsére nem tesz megkötéseket a fájlstruktúra szintjén, így szabadon helyezhetjük emberi szemmel kellemesen fogyasztható módon a fájlokat.</w:t>
      </w:r>
    </w:p>
    <w:p w14:paraId="66FC037A" w14:textId="559AA029" w:rsidR="00B07DFA" w:rsidRDefault="00B07DFA" w:rsidP="00B07DFA">
      <w:pPr>
        <w:pStyle w:val="Heading4"/>
      </w:pPr>
      <w:r>
        <w:t>Components</w:t>
      </w:r>
    </w:p>
    <w:p w14:paraId="27FF22B5" w14:textId="7009DF31" w:rsidR="00B07DFA" w:rsidRDefault="00B07DFA" w:rsidP="00B07DFA">
      <w:r>
        <w:t>Ide kerültek az olyan komponensek melyek oldalak kisebb részeit képzik, általában több helyen felhasználásara kerülnek. A React egyik előnye, hogy a definiált komponenseket később a kódban HTML tagekhez hasonlóan használhatjuk fel.</w:t>
      </w:r>
    </w:p>
    <w:p w14:paraId="64D55CF9" w14:textId="77777777" w:rsidR="00B07DFA" w:rsidRDefault="00B07DFA" w:rsidP="00B07DFA">
      <w:pPr>
        <w:pStyle w:val="Kp"/>
      </w:pPr>
      <w:r>
        <w:rPr>
          <w:noProof/>
        </w:rPr>
        <w:drawing>
          <wp:inline distT="0" distB="0" distL="0" distR="0" wp14:anchorId="645EBF67" wp14:editId="4CA4E61B">
            <wp:extent cx="5400040" cy="507111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0"/>
                    <a:stretch>
                      <a:fillRect/>
                    </a:stretch>
                  </pic:blipFill>
                  <pic:spPr>
                    <a:xfrm>
                      <a:off x="0" y="0"/>
                      <a:ext cx="5400040" cy="5071110"/>
                    </a:xfrm>
                    <a:prstGeom prst="rect">
                      <a:avLst/>
                    </a:prstGeom>
                  </pic:spPr>
                </pic:pic>
              </a:graphicData>
            </a:graphic>
          </wp:inline>
        </w:drawing>
      </w:r>
    </w:p>
    <w:bookmarkStart w:id="709" w:name="_Ref88730735"/>
    <w:p w14:paraId="45C45A1B" w14:textId="2744350B" w:rsidR="00B07DFA" w:rsidRDefault="005076B8" w:rsidP="00B07DFA">
      <w:pPr>
        <w:pStyle w:val="Caption"/>
      </w:pPr>
      <w:ins w:id="710" w:author="Szalkai Krisztián Farkas" w:date="2021-12-10T19:42:00Z">
        <w:r>
          <w:fldChar w:fldCharType="begin"/>
        </w:r>
        <w:r>
          <w:instrText xml:space="preserve"> STYLEREF 3 \s </w:instrText>
        </w:r>
      </w:ins>
      <w:r>
        <w:fldChar w:fldCharType="separate"/>
      </w:r>
      <w:r w:rsidR="00A427C2">
        <w:rPr>
          <w:noProof/>
        </w:rPr>
        <w:t>4.2.1</w:t>
      </w:r>
      <w:ins w:id="711" w:author="Szalkai Krisztián Farkas" w:date="2021-12-10T19:42:00Z">
        <w:r>
          <w:fldChar w:fldCharType="end"/>
        </w:r>
        <w:r>
          <w:noBreakHyphen/>
        </w:r>
        <w:r>
          <w:fldChar w:fldCharType="begin"/>
        </w:r>
        <w:r>
          <w:instrText xml:space="preserve"> SEQ ábra \* ARABIC \s 3 </w:instrText>
        </w:r>
      </w:ins>
      <w:r>
        <w:fldChar w:fldCharType="separate"/>
      </w:r>
      <w:ins w:id="712" w:author="Szalkai Krisztián Farkas" w:date="2021-12-14T14:51:00Z">
        <w:r w:rsidR="00A427C2">
          <w:rPr>
            <w:noProof/>
          </w:rPr>
          <w:t>7</w:t>
        </w:r>
      </w:ins>
      <w:ins w:id="713" w:author="Szalkai Krisztián Farkas" w:date="2021-12-10T19:42:00Z">
        <w:r>
          <w:fldChar w:fldCharType="end"/>
        </w:r>
      </w:ins>
      <w:del w:id="714" w:author="Szalkai Krisztián Farkas" w:date="2021-12-10T19:42:00Z">
        <w:r w:rsidR="00ED07F3" w:rsidDel="005076B8">
          <w:fldChar w:fldCharType="begin"/>
        </w:r>
        <w:r w:rsidR="00ED07F3" w:rsidDel="005076B8">
          <w:delInstrText xml:space="preserve"> STYLEREF 3 \s </w:delInstrText>
        </w:r>
        <w:r w:rsidR="00ED07F3" w:rsidDel="005076B8">
          <w:fldChar w:fldCharType="separate"/>
        </w:r>
        <w:r w:rsidR="00FD4364" w:rsidDel="005076B8">
          <w:rPr>
            <w:noProof/>
          </w:rPr>
          <w:delText>4.2.1</w:delText>
        </w:r>
        <w:r w:rsidR="00ED07F3" w:rsidDel="005076B8">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7</w:delText>
        </w:r>
        <w:r w:rsidR="00234A06" w:rsidDel="005076B8">
          <w:rPr>
            <w:noProof/>
          </w:rPr>
          <w:fldChar w:fldCharType="end"/>
        </w:r>
      </w:del>
      <w:bookmarkEnd w:id="709"/>
      <w:r w:rsidR="00B07DFA">
        <w:t xml:space="preserve"> Checkbox definiálása</w:t>
      </w:r>
    </w:p>
    <w:p w14:paraId="5D39B5D8" w14:textId="7959D972" w:rsidR="00B07DFA" w:rsidRDefault="00B07DFA" w:rsidP="00B07DFA">
      <w:r>
        <w:t xml:space="preserve">A fenti </w:t>
      </w:r>
      <w:r>
        <w:fldChar w:fldCharType="begin"/>
      </w:r>
      <w:r>
        <w:instrText xml:space="preserve"> REF _Ref88730735 \h </w:instrText>
      </w:r>
      <w:r>
        <w:fldChar w:fldCharType="separate"/>
      </w:r>
      <w:r w:rsidR="00A427C2">
        <w:rPr>
          <w:noProof/>
        </w:rPr>
        <w:t>4.2.1</w:t>
      </w:r>
      <w:r w:rsidR="00A427C2">
        <w:noBreakHyphen/>
      </w:r>
      <w:r w:rsidR="00A427C2">
        <w:rPr>
          <w:noProof/>
        </w:rPr>
        <w:t>7</w:t>
      </w:r>
      <w:r>
        <w:fldChar w:fldCharType="end"/>
      </w:r>
      <w:r>
        <w:t xml:space="preserve"> ábrán például egy saját checkbox komponens definiálását láthatjuk. A komponenst az </w:t>
      </w:r>
      <w:r w:rsidRPr="00B07DFA">
        <w:rPr>
          <w:rStyle w:val="Emphasis"/>
        </w:rPr>
        <w:t>&lt;AppCheckbox /&gt;</w:t>
      </w:r>
      <w:r>
        <w:rPr>
          <w:rStyle w:val="Emphasis"/>
        </w:rPr>
        <w:t xml:space="preserve"> </w:t>
      </w:r>
      <w:r w:rsidRPr="00B07DFA">
        <w:t>tag has</w:t>
      </w:r>
      <w:r>
        <w:t>ználatával jeleníthetjük meg később bárhol a kódban, így minden checkbox ugyanúgy néz ki az alkalmazásban, ha pedig változtatásra szorul egy helyen tehetjük meg.</w:t>
      </w:r>
    </w:p>
    <w:p w14:paraId="3E01513A" w14:textId="3F6BB5E8" w:rsidR="00B07DFA" w:rsidRDefault="001545C1" w:rsidP="001545C1">
      <w:pPr>
        <w:pStyle w:val="Heading3"/>
      </w:pPr>
      <w:bookmarkStart w:id="715" w:name="_Toc90385690"/>
      <w:commentRangeStart w:id="716"/>
      <w:r>
        <w:lastRenderedPageBreak/>
        <w:t>Funkciók</w:t>
      </w:r>
      <w:commentRangeEnd w:id="716"/>
      <w:r w:rsidR="0058588E">
        <w:rPr>
          <w:rStyle w:val="CommentReference"/>
          <w:rFonts w:asciiTheme="minorHAnsi" w:eastAsiaTheme="minorHAnsi" w:hAnsiTheme="minorHAnsi" w:cstheme="minorBidi"/>
          <w:b w:val="0"/>
          <w:bCs w:val="0"/>
          <w:lang w:val="en-US"/>
        </w:rPr>
        <w:commentReference w:id="716"/>
      </w:r>
      <w:bookmarkEnd w:id="715"/>
    </w:p>
    <w:p w14:paraId="222E6425" w14:textId="5D793AF3" w:rsidR="001545C1" w:rsidRDefault="00D7000C" w:rsidP="001545C1">
      <w:r>
        <w:t xml:space="preserve">Ebben a fejezetben bemutatom az alkalmazás működését és az elkészült felületeket, azok </w:t>
      </w:r>
      <w:r w:rsidR="005A481C">
        <w:t>szerepét, működését.</w:t>
      </w:r>
      <w:r w:rsidR="00E27316">
        <w:t xml:space="preserve"> Jelen dokumentumban a foglalás menetére koncentrálok, nem fejtek ki minden oldalt, statikus felületet.</w:t>
      </w:r>
    </w:p>
    <w:p w14:paraId="002DF654" w14:textId="7F1D1642" w:rsidR="0085507F" w:rsidRDefault="0085507F" w:rsidP="0085507F">
      <w:pPr>
        <w:pStyle w:val="Heading4"/>
      </w:pPr>
      <w:r>
        <w:t>Bejelentkezés/ Regisztráció</w:t>
      </w:r>
    </w:p>
    <w:p w14:paraId="19EBDE49" w14:textId="4C006226" w:rsidR="0085507F" w:rsidRDefault="0085507F" w:rsidP="0085507F">
      <w:r>
        <w:t xml:space="preserve">A folyamat természetesen a regisztrációval, illetve a bejelentkezéssel kezdődik. </w:t>
      </w:r>
    </w:p>
    <w:p w14:paraId="5ADF41D3" w14:textId="77777777" w:rsidR="0085507F" w:rsidRDefault="0085507F" w:rsidP="0085507F">
      <w:pPr>
        <w:pStyle w:val="Kp"/>
      </w:pPr>
      <w:r>
        <w:rPr>
          <w:noProof/>
        </w:rPr>
        <w:drawing>
          <wp:inline distT="0" distB="0" distL="0" distR="0" wp14:anchorId="423C8BF2" wp14:editId="242743F6">
            <wp:extent cx="5400040" cy="549021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5490210"/>
                    </a:xfrm>
                    <a:prstGeom prst="rect">
                      <a:avLst/>
                    </a:prstGeom>
                  </pic:spPr>
                </pic:pic>
              </a:graphicData>
            </a:graphic>
          </wp:inline>
        </w:drawing>
      </w:r>
    </w:p>
    <w:p w14:paraId="72EC1C86" w14:textId="79A7AB7C" w:rsidR="0085507F" w:rsidRDefault="005076B8" w:rsidP="0085507F">
      <w:pPr>
        <w:pStyle w:val="Caption"/>
      </w:pPr>
      <w:ins w:id="717" w:author="Szalkai Krisztián Farkas" w:date="2021-12-10T19:42:00Z">
        <w:r>
          <w:fldChar w:fldCharType="begin"/>
        </w:r>
        <w:r>
          <w:instrText xml:space="preserve"> STYLEREF 3 \s </w:instrText>
        </w:r>
      </w:ins>
      <w:r>
        <w:fldChar w:fldCharType="separate"/>
      </w:r>
      <w:r w:rsidR="00A427C2">
        <w:rPr>
          <w:noProof/>
        </w:rPr>
        <w:t>4.2.2</w:t>
      </w:r>
      <w:ins w:id="718" w:author="Szalkai Krisztián Farkas" w:date="2021-12-10T19:42:00Z">
        <w:r>
          <w:fldChar w:fldCharType="end"/>
        </w:r>
        <w:r>
          <w:noBreakHyphen/>
        </w:r>
        <w:r>
          <w:fldChar w:fldCharType="begin"/>
        </w:r>
        <w:r>
          <w:instrText xml:space="preserve"> SEQ ábra \* ARABIC \s 3 </w:instrText>
        </w:r>
      </w:ins>
      <w:r>
        <w:fldChar w:fldCharType="separate"/>
      </w:r>
      <w:ins w:id="719" w:author="Szalkai Krisztián Farkas" w:date="2021-12-14T14:51:00Z">
        <w:r w:rsidR="00A427C2">
          <w:rPr>
            <w:noProof/>
          </w:rPr>
          <w:t>1</w:t>
        </w:r>
      </w:ins>
      <w:ins w:id="720" w:author="Szalkai Krisztián Farkas" w:date="2021-12-10T19:42:00Z">
        <w:r>
          <w:fldChar w:fldCharType="end"/>
        </w:r>
      </w:ins>
      <w:del w:id="721"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4.2.2</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1</w:delText>
        </w:r>
        <w:r w:rsidR="00234A06" w:rsidDel="005076B8">
          <w:rPr>
            <w:noProof/>
          </w:rPr>
          <w:fldChar w:fldCharType="end"/>
        </w:r>
      </w:del>
      <w:r w:rsidR="0085507F">
        <w:t>. ábra Bejelentkezési felület</w:t>
      </w:r>
    </w:p>
    <w:p w14:paraId="597D8C0E" w14:textId="6EC9958C" w:rsidR="0085507F" w:rsidRDefault="00637576" w:rsidP="0085507F">
      <w:r>
        <w:t xml:space="preserve">A jelszó mezőben a tényleges karakterek helyett „*” szimbólumok jelennek meg. Regisztrálás során a felhasználónév, jelszó követelményeit a backenden a </w:t>
      </w:r>
      <w:r>
        <w:fldChar w:fldCharType="begin"/>
      </w:r>
      <w:r>
        <w:instrText xml:space="preserve"> REF _Ref87348898 \h </w:instrText>
      </w:r>
      <w:r>
        <w:fldChar w:fldCharType="separate"/>
      </w:r>
      <w:r w:rsidR="00A427C2">
        <w:rPr>
          <w:noProof/>
        </w:rPr>
        <w:t>4.1.3</w:t>
      </w:r>
      <w:r w:rsidR="00A427C2">
        <w:noBreakHyphen/>
      </w:r>
      <w:r w:rsidR="00A427C2">
        <w:rPr>
          <w:noProof/>
        </w:rPr>
        <w:t>6</w:t>
      </w:r>
      <w:r>
        <w:fldChar w:fldCharType="end"/>
      </w:r>
      <w:r>
        <w:t xml:space="preserve"> ábrán látható módon konfiguráltam. Az adatok ellenőrzése frontenden is fontos, mivel a </w:t>
      </w:r>
      <w:r>
        <w:lastRenderedPageBreak/>
        <w:t xml:space="preserve">felesleges backend forgalom csökkenthető vele, de könnyen változtatható így nem elegendő, backenden is validációt kell végezni a kritikus adatokra. A hibák megjelenítését a </w:t>
      </w:r>
      <w:r w:rsidRPr="00637576">
        <w:rPr>
          <w:rStyle w:val="Emphasis"/>
        </w:rPr>
        <w:t>material-ui</w:t>
      </w:r>
      <w:r>
        <w:t xml:space="preserve"> külső komponens könyvtár által szolgáltatott </w:t>
      </w:r>
      <w:r w:rsidRPr="00637576">
        <w:rPr>
          <w:rStyle w:val="Emphasis"/>
        </w:rPr>
        <w:t>Alert</w:t>
      </w:r>
      <w:r>
        <w:t xml:space="preserve"> modullal jelenítem meg, rossz jelszó esetén például az alábbi képen látható módon.</w:t>
      </w:r>
    </w:p>
    <w:p w14:paraId="3FECEED4" w14:textId="77777777" w:rsidR="00637576" w:rsidRDefault="00637576" w:rsidP="00637576">
      <w:pPr>
        <w:pStyle w:val="Kp"/>
      </w:pPr>
      <w:r>
        <w:rPr>
          <w:noProof/>
        </w:rPr>
        <w:drawing>
          <wp:inline distT="0" distB="0" distL="0" distR="0" wp14:anchorId="7BCC438B" wp14:editId="613488F7">
            <wp:extent cx="3095537" cy="5018914"/>
            <wp:effectExtent l="0" t="0" r="0"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4340" cy="5033186"/>
                    </a:xfrm>
                    <a:prstGeom prst="rect">
                      <a:avLst/>
                    </a:prstGeom>
                  </pic:spPr>
                </pic:pic>
              </a:graphicData>
            </a:graphic>
          </wp:inline>
        </w:drawing>
      </w:r>
    </w:p>
    <w:p w14:paraId="4DFF47F5" w14:textId="712D532D" w:rsidR="00637576" w:rsidRDefault="005076B8" w:rsidP="00637576">
      <w:pPr>
        <w:pStyle w:val="Caption"/>
      </w:pPr>
      <w:ins w:id="722" w:author="Szalkai Krisztián Farkas" w:date="2021-12-10T19:42:00Z">
        <w:r>
          <w:fldChar w:fldCharType="begin"/>
        </w:r>
        <w:r>
          <w:instrText xml:space="preserve"> STYLEREF 3 \s </w:instrText>
        </w:r>
      </w:ins>
      <w:r>
        <w:fldChar w:fldCharType="separate"/>
      </w:r>
      <w:r w:rsidR="00A427C2">
        <w:rPr>
          <w:noProof/>
        </w:rPr>
        <w:t>4.2.2</w:t>
      </w:r>
      <w:ins w:id="723" w:author="Szalkai Krisztián Farkas" w:date="2021-12-10T19:42:00Z">
        <w:r>
          <w:fldChar w:fldCharType="end"/>
        </w:r>
        <w:r>
          <w:noBreakHyphen/>
        </w:r>
        <w:r>
          <w:fldChar w:fldCharType="begin"/>
        </w:r>
        <w:r>
          <w:instrText xml:space="preserve"> SEQ ábra \* ARABIC \s 3 </w:instrText>
        </w:r>
      </w:ins>
      <w:r>
        <w:fldChar w:fldCharType="separate"/>
      </w:r>
      <w:ins w:id="724" w:author="Szalkai Krisztián Farkas" w:date="2021-12-14T14:51:00Z">
        <w:r w:rsidR="00A427C2">
          <w:rPr>
            <w:noProof/>
          </w:rPr>
          <w:t>2</w:t>
        </w:r>
      </w:ins>
      <w:ins w:id="725" w:author="Szalkai Krisztián Farkas" w:date="2021-12-10T19:42:00Z">
        <w:r>
          <w:fldChar w:fldCharType="end"/>
        </w:r>
      </w:ins>
      <w:del w:id="726"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4.2.2</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2</w:delText>
        </w:r>
        <w:r w:rsidR="00234A06" w:rsidDel="005076B8">
          <w:rPr>
            <w:noProof/>
          </w:rPr>
          <w:fldChar w:fldCharType="end"/>
        </w:r>
      </w:del>
      <w:r w:rsidR="00637576">
        <w:t>. ábra Beviteli hiba megjelenítése</w:t>
      </w:r>
    </w:p>
    <w:p w14:paraId="1A225B7F" w14:textId="1AC65AFD" w:rsidR="00637576" w:rsidRDefault="00637576" w:rsidP="00637576">
      <w:r>
        <w:t>A külső UI könyvtárak használata rengeteg előnnyel jár, azon kívül, hogy nem nekünk kell megírni a komponenst, egy kész modult használhatunk</w:t>
      </w:r>
      <w:r w:rsidR="00DE5CC3">
        <w:t>,</w:t>
      </w:r>
      <w:r>
        <w:t xml:space="preserve"> ami egyértelműen gyorsabb megoldás, </w:t>
      </w:r>
      <w:r w:rsidR="00DE5CC3">
        <w:t xml:space="preserve">ráadásul </w:t>
      </w:r>
      <w:r>
        <w:t xml:space="preserve">az ilyen könyvtárak általában követik az aktuális trendeket, </w:t>
      </w:r>
      <w:r w:rsidR="00DE5CC3">
        <w:t>tehát</w:t>
      </w:r>
      <w:r w:rsidR="00E62BBF">
        <w:t>, ha nem érezzük magunkat biztosnak dizájn készítésben, hasonló könyvtárak használatával nem nyúlhatunk félre.</w:t>
      </w:r>
    </w:p>
    <w:p w14:paraId="469D68DD" w14:textId="5D9753BA" w:rsidR="000226AA" w:rsidRDefault="000226AA" w:rsidP="000226AA">
      <w:pPr>
        <w:pStyle w:val="Heading4"/>
      </w:pPr>
      <w:r>
        <w:t>Foglalás oldal</w:t>
      </w:r>
    </w:p>
    <w:p w14:paraId="1173F072" w14:textId="7DD8E52D" w:rsidR="000226AA" w:rsidRDefault="000226AA" w:rsidP="000226AA">
      <w:r>
        <w:t xml:space="preserve">Bejelentkezés után a felhasználó azonnal foglalhat is a specifikációban meghatározott módokon. </w:t>
      </w:r>
    </w:p>
    <w:p w14:paraId="178DDC27" w14:textId="77777777" w:rsidR="006E41F8" w:rsidRDefault="006E41F8" w:rsidP="006E41F8">
      <w:pPr>
        <w:pStyle w:val="Kp"/>
      </w:pPr>
      <w:r>
        <w:rPr>
          <w:noProof/>
        </w:rPr>
        <w:lastRenderedPageBreak/>
        <w:drawing>
          <wp:inline distT="0" distB="0" distL="0" distR="0" wp14:anchorId="1398B722" wp14:editId="4DFD25F5">
            <wp:extent cx="5400040" cy="6097905"/>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6097905"/>
                    </a:xfrm>
                    <a:prstGeom prst="rect">
                      <a:avLst/>
                    </a:prstGeom>
                    <a:noFill/>
                    <a:ln>
                      <a:noFill/>
                    </a:ln>
                  </pic:spPr>
                </pic:pic>
              </a:graphicData>
            </a:graphic>
          </wp:inline>
        </w:drawing>
      </w:r>
    </w:p>
    <w:p w14:paraId="04DCE8F6" w14:textId="61573A68" w:rsidR="006E41F8" w:rsidRDefault="005076B8" w:rsidP="006E41F8">
      <w:pPr>
        <w:pStyle w:val="Caption"/>
      </w:pPr>
      <w:ins w:id="727" w:author="Szalkai Krisztián Farkas" w:date="2021-12-10T19:42:00Z">
        <w:r>
          <w:fldChar w:fldCharType="begin"/>
        </w:r>
        <w:r>
          <w:instrText xml:space="preserve"> STYLEREF 3 \s </w:instrText>
        </w:r>
      </w:ins>
      <w:r>
        <w:fldChar w:fldCharType="separate"/>
      </w:r>
      <w:r w:rsidR="00A427C2">
        <w:rPr>
          <w:noProof/>
        </w:rPr>
        <w:t>4.2.2</w:t>
      </w:r>
      <w:ins w:id="728" w:author="Szalkai Krisztián Farkas" w:date="2021-12-10T19:42:00Z">
        <w:r>
          <w:fldChar w:fldCharType="end"/>
        </w:r>
        <w:r>
          <w:noBreakHyphen/>
        </w:r>
        <w:r>
          <w:fldChar w:fldCharType="begin"/>
        </w:r>
        <w:r>
          <w:instrText xml:space="preserve"> SEQ ábra \* ARABIC \s 3 </w:instrText>
        </w:r>
      </w:ins>
      <w:r>
        <w:fldChar w:fldCharType="separate"/>
      </w:r>
      <w:ins w:id="729" w:author="Szalkai Krisztián Farkas" w:date="2021-12-14T14:51:00Z">
        <w:r w:rsidR="00A427C2">
          <w:rPr>
            <w:noProof/>
          </w:rPr>
          <w:t>3</w:t>
        </w:r>
      </w:ins>
      <w:ins w:id="730" w:author="Szalkai Krisztián Farkas" w:date="2021-12-10T19:42:00Z">
        <w:r>
          <w:fldChar w:fldCharType="end"/>
        </w:r>
      </w:ins>
      <w:del w:id="731"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4.2.2</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3</w:delText>
        </w:r>
        <w:r w:rsidR="00234A06" w:rsidDel="005076B8">
          <w:rPr>
            <w:noProof/>
          </w:rPr>
          <w:fldChar w:fldCharType="end"/>
        </w:r>
      </w:del>
      <w:r w:rsidR="006E41F8">
        <w:t xml:space="preserve"> </w:t>
      </w:r>
      <w:r w:rsidR="003C3B21">
        <w:t>Egy útra történő f</w:t>
      </w:r>
      <w:r w:rsidR="006E41F8">
        <w:t>oglalás felülete</w:t>
      </w:r>
    </w:p>
    <w:p w14:paraId="12892924" w14:textId="26348B7F" w:rsidR="006E41F8" w:rsidRDefault="006E41F8" w:rsidP="006E41F8">
      <w:r>
        <w:t>A felhasználó egy útra foglalás esetén kiválaszthatja az indulás és az érkezés helyszínét, az indulás</w:t>
      </w:r>
      <w:r w:rsidR="003C3B21">
        <w:t xml:space="preserve"> </w:t>
      </w:r>
      <w:r>
        <w:t>id</w:t>
      </w:r>
      <w:r w:rsidR="003C3B21">
        <w:t>őpontját, sofőr bérlés esetén pedig a felvétel helyét és időpontját, ezen kívül a bérlés időtartamát. A bérelt autó típusa, a preferenciák kiválasztása, a komment megadása és az esetleges promóciós kód megadása a két típusnál megegyezik. A foglalás véglegesítésekor a bejegyzés mentésre kerül a felhasználóhoz és ezzel a folyamat első lépése lezárult.</w:t>
      </w:r>
    </w:p>
    <w:p w14:paraId="48D85D61" w14:textId="019A74AF" w:rsidR="003C3B21" w:rsidRDefault="003C3B21" w:rsidP="003C3B21">
      <w:pPr>
        <w:pStyle w:val="Heading4"/>
      </w:pPr>
      <w:r>
        <w:lastRenderedPageBreak/>
        <w:t>Összefoglalás és fizetés</w:t>
      </w:r>
    </w:p>
    <w:p w14:paraId="1D7B2189" w14:textId="4A9B924D" w:rsidR="003C3B21" w:rsidRDefault="003C3B21" w:rsidP="003C3B21">
      <w:r>
        <w:t xml:space="preserve">A foglalás véglegesítésére eredetileg </w:t>
      </w:r>
      <w:r w:rsidR="00014161">
        <w:t>a bejegyzés tényleges mentése nélkül, az adatokat ideiglenesen tárolva egy összefoglaló oldalt képzeltem el, ám gyorsan beláttam, hogy ez az út sok fejfájással jár, elsősorban a külső fizető oldalra való átirányítás miatt. Bonyolult tárolna ezeket az adatok abban az esetben, ha a fizetés meghiúsul, vagy bármi más probléma lép fel az átirányítási lánc során, így végül úgy döntöttem a foglalás mentésre kerül még fizetés előtt, így a felhasználó bármikor folytathatja a folyamatot a saját profiljának adatai közül.</w:t>
      </w:r>
    </w:p>
    <w:p w14:paraId="715B4D93" w14:textId="77777777" w:rsidR="00014161" w:rsidRDefault="00014161" w:rsidP="00014161">
      <w:pPr>
        <w:pStyle w:val="Kp"/>
      </w:pPr>
      <w:r>
        <w:rPr>
          <w:noProof/>
        </w:rPr>
        <w:drawing>
          <wp:inline distT="0" distB="0" distL="0" distR="0" wp14:anchorId="28AA4FA0" wp14:editId="520628CB">
            <wp:extent cx="5400040" cy="3670935"/>
            <wp:effectExtent l="0" t="0" r="0" b="571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64"/>
                    <a:stretch>
                      <a:fillRect/>
                    </a:stretch>
                  </pic:blipFill>
                  <pic:spPr>
                    <a:xfrm>
                      <a:off x="0" y="0"/>
                      <a:ext cx="5400040" cy="3670935"/>
                    </a:xfrm>
                    <a:prstGeom prst="rect">
                      <a:avLst/>
                    </a:prstGeom>
                  </pic:spPr>
                </pic:pic>
              </a:graphicData>
            </a:graphic>
          </wp:inline>
        </w:drawing>
      </w:r>
    </w:p>
    <w:p w14:paraId="4D487873" w14:textId="4B53CF4A" w:rsidR="00014161" w:rsidRDefault="005076B8" w:rsidP="00014161">
      <w:pPr>
        <w:pStyle w:val="Caption"/>
      </w:pPr>
      <w:ins w:id="732" w:author="Szalkai Krisztián Farkas" w:date="2021-12-10T19:42:00Z">
        <w:r>
          <w:fldChar w:fldCharType="begin"/>
        </w:r>
        <w:r>
          <w:instrText xml:space="preserve"> STYLEREF 3 \s </w:instrText>
        </w:r>
      </w:ins>
      <w:r>
        <w:fldChar w:fldCharType="separate"/>
      </w:r>
      <w:r w:rsidR="00A427C2">
        <w:rPr>
          <w:noProof/>
        </w:rPr>
        <w:t>4.2.2</w:t>
      </w:r>
      <w:ins w:id="733" w:author="Szalkai Krisztián Farkas" w:date="2021-12-10T19:42:00Z">
        <w:r>
          <w:fldChar w:fldCharType="end"/>
        </w:r>
        <w:r>
          <w:noBreakHyphen/>
        </w:r>
        <w:r>
          <w:fldChar w:fldCharType="begin"/>
        </w:r>
        <w:r>
          <w:instrText xml:space="preserve"> SEQ ábra \* ARABIC \s 3 </w:instrText>
        </w:r>
      </w:ins>
      <w:r>
        <w:fldChar w:fldCharType="separate"/>
      </w:r>
      <w:ins w:id="734" w:author="Szalkai Krisztián Farkas" w:date="2021-12-14T14:51:00Z">
        <w:r w:rsidR="00A427C2">
          <w:rPr>
            <w:noProof/>
          </w:rPr>
          <w:t>4</w:t>
        </w:r>
      </w:ins>
      <w:ins w:id="735" w:author="Szalkai Krisztián Farkas" w:date="2021-12-10T19:42:00Z">
        <w:r>
          <w:fldChar w:fldCharType="end"/>
        </w:r>
      </w:ins>
      <w:del w:id="736"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4.2.2</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4</w:delText>
        </w:r>
        <w:r w:rsidR="00234A06" w:rsidDel="005076B8">
          <w:rPr>
            <w:noProof/>
          </w:rPr>
          <w:fldChar w:fldCharType="end"/>
        </w:r>
      </w:del>
      <w:r w:rsidR="00014161">
        <w:t xml:space="preserve"> Foglalás áttekintésének felülete</w:t>
      </w:r>
    </w:p>
    <w:p w14:paraId="03E7FCF8" w14:textId="20D6DC60" w:rsidR="00767FFD" w:rsidRDefault="00014161" w:rsidP="00014161">
      <w:r>
        <w:t xml:space="preserve">Ahogy a </w:t>
      </w:r>
      <w:r>
        <w:fldChar w:fldCharType="begin"/>
      </w:r>
      <w:r>
        <w:instrText xml:space="preserve"> REF _Ref86942238 \r \h </w:instrText>
      </w:r>
      <w:r>
        <w:fldChar w:fldCharType="separate"/>
      </w:r>
      <w:r w:rsidR="00A427C2">
        <w:t>4.1.3</w:t>
      </w:r>
      <w:r>
        <w:fldChar w:fldCharType="end"/>
      </w:r>
      <w:r>
        <w:t xml:space="preserve"> fejezetben is említettem, jelenleg </w:t>
      </w:r>
      <w:r w:rsidR="00767FFD">
        <w:t xml:space="preserve">kizárólag a Barion támogatott fizetési módként, ám a felületet úgy terveztem, hogy könnyen hozzáadható legyen más fizetési mód is. A kiválasztott fizetési mód ikonjára kattintva a felhasználó átirányításra kerül a külső oldalra, majd sikeres fizetés után a rendelése véglegessé válik. A fizetés menetét a </w:t>
      </w:r>
      <w:r w:rsidR="00767FFD">
        <w:fldChar w:fldCharType="begin"/>
      </w:r>
      <w:r w:rsidR="00767FFD">
        <w:instrText xml:space="preserve"> REF _Ref89166093 \r \h </w:instrText>
      </w:r>
      <w:r w:rsidR="00767FFD">
        <w:fldChar w:fldCharType="separate"/>
      </w:r>
      <w:r w:rsidR="00A427C2">
        <w:t>4.1.6.2</w:t>
      </w:r>
      <w:r w:rsidR="00767FFD">
        <w:fldChar w:fldCharType="end"/>
      </w:r>
      <w:r w:rsidR="00767FFD">
        <w:t xml:space="preserve"> fejezetben részletesen is bemutattam. A rendszerek integrációjának tesztelését megkönnyíti, hogy általában vannak olyan kártyaszámok melyekkel szimulálható a sikeres/ sikertelen fizetés, azonban nehezítő tényező, hogy a legtöbb rendszer esetében csak egy publikusan megosztott oldal esetében tesztelhető a vissza iránytás és a callback működésének tesztelése. </w:t>
      </w:r>
    </w:p>
    <w:p w14:paraId="3A2E2211" w14:textId="649A784E" w:rsidR="00014161" w:rsidRDefault="00767FFD" w:rsidP="00014161">
      <w:r>
        <w:lastRenderedPageBreak/>
        <w:t>Sikeres fizetés esetén a felhasználó vissza irányításra kerül a foglalásaihoz, ahol – amennyiben a fizetés callback függvénye sikeresen lefutott – az összefoglaló felület reflektálja a sikeres fizetés tényét.</w:t>
      </w:r>
    </w:p>
    <w:p w14:paraId="215555CE" w14:textId="77777777" w:rsidR="00E27316" w:rsidRDefault="00E27316" w:rsidP="00E27316">
      <w:pPr>
        <w:pStyle w:val="Kp"/>
      </w:pPr>
      <w:r>
        <w:rPr>
          <w:noProof/>
        </w:rPr>
        <w:drawing>
          <wp:inline distT="0" distB="0" distL="0" distR="0" wp14:anchorId="40C8082D" wp14:editId="495E9EC5">
            <wp:extent cx="5400040" cy="4311015"/>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65"/>
                    <a:stretch>
                      <a:fillRect/>
                    </a:stretch>
                  </pic:blipFill>
                  <pic:spPr>
                    <a:xfrm>
                      <a:off x="0" y="0"/>
                      <a:ext cx="5400040" cy="4311015"/>
                    </a:xfrm>
                    <a:prstGeom prst="rect">
                      <a:avLst/>
                    </a:prstGeom>
                  </pic:spPr>
                </pic:pic>
              </a:graphicData>
            </a:graphic>
          </wp:inline>
        </w:drawing>
      </w:r>
    </w:p>
    <w:p w14:paraId="15062BC5" w14:textId="0C2237BD" w:rsidR="00E27316" w:rsidRDefault="005076B8" w:rsidP="00E27316">
      <w:pPr>
        <w:pStyle w:val="Caption"/>
      </w:pPr>
      <w:ins w:id="737" w:author="Szalkai Krisztián Farkas" w:date="2021-12-10T19:42:00Z">
        <w:r>
          <w:fldChar w:fldCharType="begin"/>
        </w:r>
        <w:r>
          <w:instrText xml:space="preserve"> STYLEREF 3 \s </w:instrText>
        </w:r>
      </w:ins>
      <w:r>
        <w:fldChar w:fldCharType="separate"/>
      </w:r>
      <w:r w:rsidR="00A427C2">
        <w:rPr>
          <w:noProof/>
        </w:rPr>
        <w:t>4.2.2</w:t>
      </w:r>
      <w:ins w:id="738" w:author="Szalkai Krisztián Farkas" w:date="2021-12-10T19:42:00Z">
        <w:r>
          <w:fldChar w:fldCharType="end"/>
        </w:r>
        <w:r>
          <w:noBreakHyphen/>
        </w:r>
        <w:r>
          <w:fldChar w:fldCharType="begin"/>
        </w:r>
        <w:r>
          <w:instrText xml:space="preserve"> SEQ ábra \* ARABIC \s 3 </w:instrText>
        </w:r>
      </w:ins>
      <w:r>
        <w:fldChar w:fldCharType="separate"/>
      </w:r>
      <w:ins w:id="739" w:author="Szalkai Krisztián Farkas" w:date="2021-12-14T14:51:00Z">
        <w:r w:rsidR="00A427C2">
          <w:rPr>
            <w:noProof/>
          </w:rPr>
          <w:t>5</w:t>
        </w:r>
      </w:ins>
      <w:ins w:id="740" w:author="Szalkai Krisztián Farkas" w:date="2021-12-10T19:42:00Z">
        <w:r>
          <w:fldChar w:fldCharType="end"/>
        </w:r>
      </w:ins>
      <w:del w:id="741"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4.2.2</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5</w:delText>
        </w:r>
        <w:r w:rsidR="00234A06" w:rsidDel="005076B8">
          <w:rPr>
            <w:noProof/>
          </w:rPr>
          <w:fldChar w:fldCharType="end"/>
        </w:r>
      </w:del>
      <w:r w:rsidR="00E27316">
        <w:t xml:space="preserve"> Sikeresen fizetett rendelés összefoglaló felülete</w:t>
      </w:r>
    </w:p>
    <w:p w14:paraId="607CE574" w14:textId="4D07CFC7" w:rsidR="00E27316" w:rsidRDefault="00E27316" w:rsidP="00E27316">
      <w:r>
        <w:t>A foglalás adott időn belül lemondható, addig megjelenik a lemondást lehetővé tévő gomb a felületen, az időpont elmúltával a gomb is eltűnik. A felhasználó szempontjából ekkor vége is a foglalási folyamatnak, a további teendőket az adminisztrátorok és dolgozók végzik. A foglalás állapotának változását a fenti képeken látható oldal fogja mutatni, ám a továbbiakban ezeket már nem fogom külön kiemelni.</w:t>
      </w:r>
    </w:p>
    <w:p w14:paraId="3FBAF037" w14:textId="34013828" w:rsidR="00E27316" w:rsidRDefault="00E27316" w:rsidP="00E27316">
      <w:pPr>
        <w:pStyle w:val="Heading4"/>
      </w:pPr>
      <w:r>
        <w:t>Foglalások dolgozókhoz rendelése</w:t>
      </w:r>
    </w:p>
    <w:p w14:paraId="2DD432B2" w14:textId="5A687B77" w:rsidR="00E27316" w:rsidRDefault="00E27316" w:rsidP="00E27316">
      <w:r>
        <w:t>Miután egy foglalás véglegessé vált – fizetésre került – az adminisztrátori jogkörrel rendelkező felhasználók abban az időpontban szabad dolgozókhoz rendelik a bejegyzéseket.</w:t>
      </w:r>
    </w:p>
    <w:p w14:paraId="00CAB915" w14:textId="77777777" w:rsidR="00E27316" w:rsidRDefault="00E27316" w:rsidP="00E27316">
      <w:pPr>
        <w:pStyle w:val="Kp"/>
      </w:pPr>
      <w:r>
        <w:rPr>
          <w:noProof/>
        </w:rPr>
        <w:lastRenderedPageBreak/>
        <w:drawing>
          <wp:inline distT="0" distB="0" distL="0" distR="0" wp14:anchorId="05061334" wp14:editId="7F315D74">
            <wp:extent cx="5400040" cy="4384040"/>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66"/>
                    <a:stretch>
                      <a:fillRect/>
                    </a:stretch>
                  </pic:blipFill>
                  <pic:spPr>
                    <a:xfrm>
                      <a:off x="0" y="0"/>
                      <a:ext cx="5400040" cy="4384040"/>
                    </a:xfrm>
                    <a:prstGeom prst="rect">
                      <a:avLst/>
                    </a:prstGeom>
                  </pic:spPr>
                </pic:pic>
              </a:graphicData>
            </a:graphic>
          </wp:inline>
        </w:drawing>
      </w:r>
    </w:p>
    <w:p w14:paraId="75555B72" w14:textId="33B4FB77" w:rsidR="00E27316" w:rsidRDefault="005076B8" w:rsidP="00E27316">
      <w:pPr>
        <w:pStyle w:val="Caption"/>
      </w:pPr>
      <w:ins w:id="742" w:author="Szalkai Krisztián Farkas" w:date="2021-12-10T19:42:00Z">
        <w:r>
          <w:fldChar w:fldCharType="begin"/>
        </w:r>
        <w:r>
          <w:instrText xml:space="preserve"> STYLEREF 3 \s </w:instrText>
        </w:r>
      </w:ins>
      <w:r>
        <w:fldChar w:fldCharType="separate"/>
      </w:r>
      <w:r w:rsidR="00A427C2">
        <w:rPr>
          <w:noProof/>
        </w:rPr>
        <w:t>4.2.2</w:t>
      </w:r>
      <w:ins w:id="743" w:author="Szalkai Krisztián Farkas" w:date="2021-12-10T19:42:00Z">
        <w:r>
          <w:fldChar w:fldCharType="end"/>
        </w:r>
        <w:r>
          <w:noBreakHyphen/>
        </w:r>
        <w:r>
          <w:fldChar w:fldCharType="begin"/>
        </w:r>
        <w:r>
          <w:instrText xml:space="preserve"> SEQ ábra \* ARABIC \s 3 </w:instrText>
        </w:r>
      </w:ins>
      <w:r>
        <w:fldChar w:fldCharType="separate"/>
      </w:r>
      <w:ins w:id="744" w:author="Szalkai Krisztián Farkas" w:date="2021-12-14T14:51:00Z">
        <w:r w:rsidR="00A427C2">
          <w:rPr>
            <w:noProof/>
          </w:rPr>
          <w:t>6</w:t>
        </w:r>
      </w:ins>
      <w:ins w:id="745" w:author="Szalkai Krisztián Farkas" w:date="2021-12-10T19:42:00Z">
        <w:r>
          <w:fldChar w:fldCharType="end"/>
        </w:r>
      </w:ins>
      <w:del w:id="746"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4.2.2</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6</w:delText>
        </w:r>
        <w:r w:rsidR="00234A06" w:rsidDel="005076B8">
          <w:rPr>
            <w:noProof/>
          </w:rPr>
          <w:fldChar w:fldCharType="end"/>
        </w:r>
      </w:del>
      <w:r w:rsidR="00E27316">
        <w:t xml:space="preserve"> Dolgozók foglalásokhoz rendelése</w:t>
      </w:r>
    </w:p>
    <w:p w14:paraId="2A531BF9" w14:textId="03218E48" w:rsidR="00E27316" w:rsidRDefault="00E27316" w:rsidP="00E27316">
      <w:r>
        <w:t>A</w:t>
      </w:r>
      <w:r w:rsidR="00C87C80">
        <w:t xml:space="preserve"> foglalások között a könnyebb átláthatóság érdekében szűrni lehet a találatokat. </w:t>
      </w:r>
      <w:r w:rsidR="00CB711D">
        <w:t xml:space="preserve">A listában megjelenik az összes státuszú foglalás, ám csak a megfelelő állapotban lévőhöz lehet dolgozót rendelni. </w:t>
      </w:r>
    </w:p>
    <w:p w14:paraId="395C0DA3" w14:textId="402D88EA" w:rsidR="00505DC4" w:rsidRDefault="00505DC4" w:rsidP="00505DC4">
      <w:pPr>
        <w:pStyle w:val="Heading4"/>
      </w:pPr>
      <w:r>
        <w:t>Dolgozói felület</w:t>
      </w:r>
    </w:p>
    <w:p w14:paraId="2DEA60EF" w14:textId="0729A25C" w:rsidR="00505DC4" w:rsidRDefault="00ED07F3" w:rsidP="00505DC4">
      <w:r>
        <w:t xml:space="preserve">Miután egy foglalás egy dolgozóhoz kerül, az megjelenik a dolgozó felületén. A dolgozói jogosultsággal rendelkező felhasználó két státuszt állíthat be: </w:t>
      </w:r>
      <w:r w:rsidRPr="00ED07F3">
        <w:rPr>
          <w:rStyle w:val="Emphasis"/>
        </w:rPr>
        <w:t>úton</w:t>
      </w:r>
      <w:r>
        <w:t xml:space="preserve"> és </w:t>
      </w:r>
      <w:r w:rsidRPr="00ED07F3">
        <w:rPr>
          <w:rStyle w:val="Emphasis"/>
        </w:rPr>
        <w:t>megérkezett</w:t>
      </w:r>
      <w:r>
        <w:t>.</w:t>
      </w:r>
    </w:p>
    <w:p w14:paraId="69A3DE49" w14:textId="77777777" w:rsidR="00ED07F3" w:rsidRDefault="00ED07F3" w:rsidP="00ED07F3">
      <w:pPr>
        <w:pStyle w:val="Kp"/>
      </w:pPr>
      <w:r>
        <w:rPr>
          <w:noProof/>
        </w:rPr>
        <w:lastRenderedPageBreak/>
        <w:drawing>
          <wp:inline distT="0" distB="0" distL="0" distR="0" wp14:anchorId="1B6D2A4F" wp14:editId="29010045">
            <wp:extent cx="5400040" cy="5365115"/>
            <wp:effectExtent l="0" t="0" r="0" b="6985"/>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67"/>
                    <a:stretch>
                      <a:fillRect/>
                    </a:stretch>
                  </pic:blipFill>
                  <pic:spPr>
                    <a:xfrm>
                      <a:off x="0" y="0"/>
                      <a:ext cx="5400040" cy="5365115"/>
                    </a:xfrm>
                    <a:prstGeom prst="rect">
                      <a:avLst/>
                    </a:prstGeom>
                  </pic:spPr>
                </pic:pic>
              </a:graphicData>
            </a:graphic>
          </wp:inline>
        </w:drawing>
      </w:r>
    </w:p>
    <w:p w14:paraId="63464969" w14:textId="55434BAC" w:rsidR="00ED07F3" w:rsidRDefault="005076B8" w:rsidP="00ED07F3">
      <w:pPr>
        <w:pStyle w:val="Caption"/>
      </w:pPr>
      <w:ins w:id="747" w:author="Szalkai Krisztián Farkas" w:date="2021-12-10T19:42:00Z">
        <w:r>
          <w:fldChar w:fldCharType="begin"/>
        </w:r>
        <w:r>
          <w:instrText xml:space="preserve"> STYLEREF 3 \s </w:instrText>
        </w:r>
      </w:ins>
      <w:r>
        <w:fldChar w:fldCharType="separate"/>
      </w:r>
      <w:r w:rsidR="00A427C2">
        <w:rPr>
          <w:noProof/>
        </w:rPr>
        <w:t>4.2.2</w:t>
      </w:r>
      <w:ins w:id="748" w:author="Szalkai Krisztián Farkas" w:date="2021-12-10T19:42:00Z">
        <w:r>
          <w:fldChar w:fldCharType="end"/>
        </w:r>
        <w:r>
          <w:noBreakHyphen/>
        </w:r>
        <w:r>
          <w:fldChar w:fldCharType="begin"/>
        </w:r>
        <w:r>
          <w:instrText xml:space="preserve"> SEQ ábra \* ARABIC \s 3 </w:instrText>
        </w:r>
      </w:ins>
      <w:r>
        <w:fldChar w:fldCharType="separate"/>
      </w:r>
      <w:ins w:id="749" w:author="Szalkai Krisztián Farkas" w:date="2021-12-14T14:51:00Z">
        <w:r w:rsidR="00A427C2">
          <w:rPr>
            <w:noProof/>
          </w:rPr>
          <w:t>7</w:t>
        </w:r>
      </w:ins>
      <w:ins w:id="750" w:author="Szalkai Krisztián Farkas" w:date="2021-12-10T19:42:00Z">
        <w:r>
          <w:fldChar w:fldCharType="end"/>
        </w:r>
      </w:ins>
      <w:del w:id="751" w:author="Szalkai Krisztián Farkas" w:date="2021-12-10T19:42:00Z">
        <w:r w:rsidR="00234A06" w:rsidDel="005076B8">
          <w:fldChar w:fldCharType="begin"/>
        </w:r>
        <w:r w:rsidR="00234A06" w:rsidDel="005076B8">
          <w:delInstrText xml:space="preserve"> STYLEREF 3 \s </w:delInstrText>
        </w:r>
        <w:r w:rsidR="00234A06" w:rsidDel="005076B8">
          <w:fldChar w:fldCharType="separate"/>
        </w:r>
        <w:r w:rsidR="00FD4364" w:rsidDel="005076B8">
          <w:rPr>
            <w:noProof/>
          </w:rPr>
          <w:delText>4.2.2</w:delText>
        </w:r>
        <w:r w:rsidR="00234A06" w:rsidDel="005076B8">
          <w:rPr>
            <w:noProof/>
          </w:rPr>
          <w:fldChar w:fldCharType="end"/>
        </w:r>
        <w:r w:rsidR="00ED07F3" w:rsidDel="005076B8">
          <w:noBreakHyphen/>
        </w:r>
        <w:r w:rsidR="00234A06" w:rsidDel="005076B8">
          <w:fldChar w:fldCharType="begin"/>
        </w:r>
        <w:r w:rsidR="00234A06" w:rsidDel="005076B8">
          <w:delInstrText xml:space="preserve"> SEQ ábra \* ARABIC \s 3 </w:delInstrText>
        </w:r>
        <w:r w:rsidR="00234A06" w:rsidDel="005076B8">
          <w:fldChar w:fldCharType="separate"/>
        </w:r>
        <w:r w:rsidR="00FD4364" w:rsidDel="005076B8">
          <w:rPr>
            <w:noProof/>
          </w:rPr>
          <w:delText>7</w:delText>
        </w:r>
        <w:r w:rsidR="00234A06" w:rsidDel="005076B8">
          <w:rPr>
            <w:noProof/>
          </w:rPr>
          <w:fldChar w:fldCharType="end"/>
        </w:r>
      </w:del>
      <w:r w:rsidR="00ED07F3">
        <w:t xml:space="preserve"> Dolgozói felület.</w:t>
      </w:r>
    </w:p>
    <w:p w14:paraId="23A13876" w14:textId="0AB12F93" w:rsidR="00ED07F3" w:rsidRPr="00ED07F3" w:rsidRDefault="00ED07F3" w:rsidP="00ED07F3">
      <w:r>
        <w:t xml:space="preserve">Amikor a foglalás átkerül a </w:t>
      </w:r>
      <w:r w:rsidRPr="00ED07F3">
        <w:rPr>
          <w:rStyle w:val="Emphasis"/>
        </w:rPr>
        <w:t>megérkezett</w:t>
      </w:r>
      <w:r>
        <w:t xml:space="preserve"> állapotba a foglalási folyamat lezárul. A foglalások továbbra is szerepelnek a különböző felhasználói felületeken adminisztratív szempontból hasznos, ám az adatokat, állapotot módosítani már nem lehet.</w:t>
      </w:r>
    </w:p>
    <w:p w14:paraId="70E1AAE1" w14:textId="3383C277" w:rsidR="00ED1FB9" w:rsidRDefault="00ED1FB9" w:rsidP="00ED1FB9">
      <w:pPr>
        <w:pStyle w:val="Heading1"/>
      </w:pPr>
      <w:bookmarkStart w:id="752" w:name="_Toc90385691"/>
      <w:r>
        <w:lastRenderedPageBreak/>
        <w:t>Összefoglaló</w:t>
      </w:r>
      <w:bookmarkEnd w:id="752"/>
    </w:p>
    <w:p w14:paraId="1C0175D1" w14:textId="23BD0C60" w:rsidR="00282CCE" w:rsidRDefault="00282CCE" w:rsidP="00282CCE">
      <w:pPr>
        <w:pStyle w:val="Heading2"/>
      </w:pPr>
      <w:bookmarkStart w:id="753" w:name="_Toc90385692"/>
      <w:r>
        <w:t>Továbbfejlesztési lehetőségek</w:t>
      </w:r>
      <w:bookmarkEnd w:id="753"/>
    </w:p>
    <w:p w14:paraId="269076C6" w14:textId="3931DCAC" w:rsidR="00C5312C" w:rsidRDefault="0074676E" w:rsidP="00C5312C">
      <w:r>
        <w:t xml:space="preserve">A rendszer továbbfejlesztésében az első lépés mindenképpen a flottakezelés teljesen, vagy legalább részben automatizálása. Jelenleg minden lépést manuálisan kell végezni beleértve az adott időben rendelkezésre álló sofőrök/ autók kezelését, ami egy idő után kézzel </w:t>
      </w:r>
      <w:ins w:id="754" w:author="Albert István" w:date="2021-12-10T09:40:00Z">
        <w:r w:rsidR="00E51428">
          <w:t xml:space="preserve">végezve </w:t>
        </w:r>
      </w:ins>
      <w:r>
        <w:t>átláthatatlanná válik.</w:t>
      </w:r>
    </w:p>
    <w:p w14:paraId="5472C110" w14:textId="24BA70AB" w:rsidR="0074676E" w:rsidRDefault="0074676E" w:rsidP="00C5312C">
      <w:r>
        <w:t xml:space="preserve">Mivel egy taxi szolgáltatásról van szó, ezért érdemes lenne egy mobilos – lehetőleg </w:t>
      </w:r>
      <w:proofErr w:type="spellStart"/>
      <w:r>
        <w:t>cross</w:t>
      </w:r>
      <w:proofErr w:type="spellEnd"/>
      <w:r>
        <w:t>/ multiplatform – frontend kialakítása. Mind az autókban dolgozó sofőrök kényelmesebb adminisztrációja, mind a felhasználók kényelmesebb foglalása érdekében hasznos lehet egy ilyen alkalmazás.</w:t>
      </w:r>
    </w:p>
    <w:p w14:paraId="69324265" w14:textId="67EB9106" w:rsidR="00275025" w:rsidRPr="00C5312C" w:rsidRDefault="00275025" w:rsidP="00275025">
      <w:r>
        <w:t>Érdekes fejlesztés lehet még a teljes adminisztrációs folyamatot az oldalon intézni. A dolgozók ledolgozott munkaóráit, szabadságait, kifizetéseit, baleseteit, az autók állapotát stb. mind kezelhetné a webszolgáltatás egy adminisztrációs aloldala, bár hasonló funkciókkal számos külső szolgáltatás létezik.</w:t>
      </w:r>
    </w:p>
    <w:p w14:paraId="033E121B" w14:textId="66956D08" w:rsidR="00282CCE" w:rsidRDefault="00282CCE" w:rsidP="00282CCE">
      <w:pPr>
        <w:pStyle w:val="Heading2"/>
      </w:pPr>
      <w:bookmarkStart w:id="755" w:name="_Toc90385693"/>
      <w:r>
        <w:t>Végszó</w:t>
      </w:r>
      <w:bookmarkEnd w:id="755"/>
    </w:p>
    <w:p w14:paraId="13D942CC" w14:textId="10E43A58" w:rsidR="008F17DB" w:rsidRDefault="00275025" w:rsidP="00275025">
      <w:r>
        <w:t xml:space="preserve">A diplomamunka készítése során megismertem új technológiákat, </w:t>
      </w:r>
      <w:r w:rsidR="008F17DB">
        <w:t>illetve mélyítettem a tudásom a már ismertekben. Az évek során lehetőségem volt több webes keretrendszert, nyelvet megismerni és számomra egyértelműen ez a kombináció a legmegfelelőbb egy hasonló projekt készítéséhez.</w:t>
      </w:r>
    </w:p>
    <w:p w14:paraId="0D84BA47" w14:textId="2E4D8D54" w:rsidR="00275025" w:rsidRDefault="008F17DB" w:rsidP="00275025">
      <w:r>
        <w:t>A .NET Core mind funkcionalitásban, megbízhatóságban, támogatottságban, mind sokoldalúságban nyerte a versenyt tapasztalataim szerint hasonló funkcionalitású vetélytársaival szemben. Válószínű, hogy az is szerepet játszik, hogy ennek használatában van a legtöbb tapasztalatom, ám ebben a nyelvben látom a jövőt WEB API-k fejlesztése terén.</w:t>
      </w:r>
    </w:p>
    <w:p w14:paraId="70339B57" w14:textId="3B7DA623" w:rsidR="008F17DB" w:rsidRDefault="008F17DB" w:rsidP="008F17DB">
      <w:r>
        <w:t>A React és TypeScript kombinációja tökéletesen ötvözi a JavaScript által nyújtott rugalmasságot az objektumorientált típusos nyelvek biztonságával</w:t>
      </w:r>
      <w:r w:rsidR="00C834D8">
        <w:t>, ezen kívül a más fejlesztők által készített és karbantartott komponensek nagyban könnyítik, illetve gyorsítják a fejlesztést</w:t>
      </w:r>
      <w:r>
        <w:t xml:space="preserve">. Egyetlen komoly hiányossága melynek felfedezésére sajnálatos módon nem marad idő és hely ezen dolgozat írásakor, ám a későbbiekben biztosan </w:t>
      </w:r>
      <w:r>
        <w:lastRenderedPageBreak/>
        <w:t xml:space="preserve">beleásom magam a témába – a SEO támogatottság. A </w:t>
      </w:r>
      <w:r w:rsidRPr="008F17DB">
        <w:rPr>
          <w:rStyle w:val="Emphasis"/>
        </w:rPr>
        <w:t>Search Engine Optimalization</w:t>
      </w:r>
      <w:r>
        <w:rPr>
          <w:rStyle w:val="Emphasis"/>
        </w:rPr>
        <w:t xml:space="preserve"> </w:t>
      </w:r>
      <w:r w:rsidRPr="008F17DB">
        <w:t>meglehetősen haszno</w:t>
      </w:r>
      <w:r>
        <w:t xml:space="preserve">s </w:t>
      </w:r>
      <w:r w:rsidR="00C834D8">
        <w:t>bármely weboldal szempontjából, ám a React nem teszi könnyebbé a Google által előírt segédanyagok követését. A teljes keretrendszer arra épül, hogy egy SPA-t készítsünk, mely alapvetően kliensoldali alkalmazást feltételez, azonban a keresőmotorok egyelőre nem kifejezetten támogatják a teljes mértékben JavaScripttel betöltődő oldalakat.</w:t>
      </w:r>
    </w:p>
    <w:p w14:paraId="5E5B6581" w14:textId="3FCD00A5" w:rsidR="00C834D8" w:rsidRPr="00275025" w:rsidRDefault="00C834D8" w:rsidP="008F17DB">
      <w:r>
        <w:t>Összességében úgy gondolom, hogy sikerült egy olyan alkalmazást létrehoznom, mellyel az új technológiákkal való önálló megismerkedés és a már ismert technológiákban szerzett tapasztalataim bővítése közben egy valós problémát tudtam effektíven megoldani.</w:t>
      </w:r>
    </w:p>
    <w:bookmarkStart w:id="756" w:name="_Toc90385694" w:displacedByCustomXml="next"/>
    <w:sdt>
      <w:sdtPr>
        <w:rPr>
          <w:rFonts w:cs="Times New Roman"/>
          <w:b w:val="0"/>
          <w:bCs w:val="0"/>
          <w:kern w:val="0"/>
          <w:sz w:val="24"/>
          <w:szCs w:val="24"/>
        </w:rPr>
        <w:id w:val="-58169431"/>
        <w:docPartObj>
          <w:docPartGallery w:val="Bibliographies"/>
          <w:docPartUnique/>
        </w:docPartObj>
      </w:sdtPr>
      <w:sdtEndPr/>
      <w:sdtContent>
        <w:commentRangeStart w:id="757" w:displacedByCustomXml="prev"/>
        <w:p w14:paraId="45FE2273" w14:textId="723CA412" w:rsidR="009F20AC" w:rsidRDefault="009F20AC">
          <w:pPr>
            <w:pStyle w:val="Heading1"/>
          </w:pPr>
          <w:r>
            <w:t>Irodalomjegyzék</w:t>
          </w:r>
          <w:commentRangeEnd w:id="757"/>
          <w:r w:rsidR="00E51428">
            <w:rPr>
              <w:rStyle w:val="CommentReference"/>
              <w:rFonts w:asciiTheme="minorHAnsi" w:eastAsiaTheme="minorHAnsi" w:hAnsiTheme="minorHAnsi" w:cstheme="minorBidi"/>
              <w:b w:val="0"/>
              <w:bCs w:val="0"/>
              <w:kern w:val="0"/>
              <w:lang w:val="en-US"/>
            </w:rPr>
            <w:commentReference w:id="757"/>
          </w:r>
          <w:bookmarkEnd w:id="756"/>
        </w:p>
        <w:sdt>
          <w:sdtPr>
            <w:id w:val="-573587230"/>
            <w:bibliography/>
          </w:sdtPr>
          <w:sdtEndPr/>
          <w:sdtContent>
            <w:p w14:paraId="2C9ACE85" w14:textId="77777777" w:rsidR="00AF1199" w:rsidRDefault="009F20AC" w:rsidP="00885BDF">
              <w:pPr>
                <w:rPr>
                  <w:noProof/>
                  <w:sz w:val="20"/>
                  <w:szCs w:val="20"/>
                  <w:lang w:eastAsia="hu-HU"/>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Change w:id="758" w:author="Szalkai Krisztián Farkas" w:date="2021-12-14T14:48: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1349"/>
                <w:gridCol w:w="7155"/>
                <w:tblGridChange w:id="759">
                  <w:tblGrid>
                    <w:gridCol w:w="820"/>
                    <w:gridCol w:w="7684"/>
                  </w:tblGrid>
                </w:tblGridChange>
              </w:tblGrid>
              <w:tr w:rsidR="00AF1199" w14:paraId="2052213F" w14:textId="77777777" w:rsidTr="00AF1199">
                <w:trPr>
                  <w:divId w:val="2098210868"/>
                  <w:tblCellSpacing w:w="15" w:type="dxa"/>
                  <w:ins w:id="760" w:author="Szalkai Krisztián Farkas" w:date="2021-12-14T14:47:00Z"/>
                  <w:trPrChange w:id="761" w:author="Szalkai Krisztián Farkas" w:date="2021-12-14T14:48:00Z">
                    <w:trPr>
                      <w:divId w:val="2098210868"/>
                      <w:tblCellSpacing w:w="15" w:type="dxa"/>
                    </w:trPr>
                  </w:trPrChange>
                </w:trPr>
                <w:tc>
                  <w:tcPr>
                    <w:tcW w:w="767" w:type="pct"/>
                    <w:hideMark/>
                    <w:tcPrChange w:id="762" w:author="Szalkai Krisztián Farkas" w:date="2021-12-14T14:48:00Z">
                      <w:tcPr>
                        <w:tcW w:w="50" w:type="pct"/>
                        <w:hideMark/>
                      </w:tcPr>
                    </w:tcPrChange>
                  </w:tcPr>
                  <w:p w14:paraId="73E68F7F" w14:textId="13A1432D" w:rsidR="00AF1199" w:rsidRDefault="00AF1199">
                    <w:pPr>
                      <w:pStyle w:val="Bibliography"/>
                      <w:rPr>
                        <w:ins w:id="763" w:author="Szalkai Krisztián Farkas" w:date="2021-12-14T14:47:00Z"/>
                        <w:noProof/>
                      </w:rPr>
                    </w:pPr>
                    <w:ins w:id="764" w:author="Szalkai Krisztián Farkas" w:date="2021-12-14T14:47:00Z">
                      <w:r>
                        <w:rPr>
                          <w:noProof/>
                        </w:rPr>
                        <w:t xml:space="preserve">[1] </w:t>
                      </w:r>
                    </w:ins>
                  </w:p>
                </w:tc>
                <w:tc>
                  <w:tcPr>
                    <w:tcW w:w="4180" w:type="pct"/>
                    <w:hideMark/>
                    <w:tcPrChange w:id="765" w:author="Szalkai Krisztián Farkas" w:date="2021-12-14T14:48:00Z">
                      <w:tcPr>
                        <w:tcW w:w="0" w:type="auto"/>
                        <w:hideMark/>
                      </w:tcPr>
                    </w:tcPrChange>
                  </w:tcPr>
                  <w:p w14:paraId="6F1C00A8" w14:textId="77777777" w:rsidR="00AF1199" w:rsidRDefault="00AF1199">
                    <w:pPr>
                      <w:pStyle w:val="Bibliography"/>
                      <w:rPr>
                        <w:ins w:id="766" w:author="Szalkai Krisztián Farkas" w:date="2021-12-14T14:47:00Z"/>
                        <w:noProof/>
                      </w:rPr>
                    </w:pPr>
                    <w:ins w:id="767" w:author="Szalkai Krisztián Farkas" w:date="2021-12-14T14:47:00Z">
                      <w:r>
                        <w:rPr>
                          <w:noProof/>
                        </w:rPr>
                        <w:t>Scott Hanselman, „Microsoft,” 23 September 2019. [Online]. Available: https://dotnet.microsoft.com/learn/dotnet/hello-world-tutorial/intro.</w:t>
                      </w:r>
                    </w:ins>
                  </w:p>
                </w:tc>
              </w:tr>
              <w:tr w:rsidR="00AF1199" w14:paraId="22274739" w14:textId="77777777" w:rsidTr="00AF1199">
                <w:trPr>
                  <w:divId w:val="2098210868"/>
                  <w:tblCellSpacing w:w="15" w:type="dxa"/>
                  <w:ins w:id="768" w:author="Szalkai Krisztián Farkas" w:date="2021-12-14T14:47:00Z"/>
                  <w:trPrChange w:id="769" w:author="Szalkai Krisztián Farkas" w:date="2021-12-14T14:48:00Z">
                    <w:trPr>
                      <w:divId w:val="2098210868"/>
                      <w:tblCellSpacing w:w="15" w:type="dxa"/>
                    </w:trPr>
                  </w:trPrChange>
                </w:trPr>
                <w:tc>
                  <w:tcPr>
                    <w:tcW w:w="767" w:type="pct"/>
                    <w:hideMark/>
                    <w:tcPrChange w:id="770" w:author="Szalkai Krisztián Farkas" w:date="2021-12-14T14:48:00Z">
                      <w:tcPr>
                        <w:tcW w:w="50" w:type="pct"/>
                        <w:hideMark/>
                      </w:tcPr>
                    </w:tcPrChange>
                  </w:tcPr>
                  <w:p w14:paraId="09D23D3D" w14:textId="77777777" w:rsidR="00AF1199" w:rsidRDefault="00AF1199">
                    <w:pPr>
                      <w:pStyle w:val="Bibliography"/>
                      <w:rPr>
                        <w:ins w:id="771" w:author="Szalkai Krisztián Farkas" w:date="2021-12-14T14:47:00Z"/>
                        <w:noProof/>
                      </w:rPr>
                    </w:pPr>
                    <w:ins w:id="772" w:author="Szalkai Krisztián Farkas" w:date="2021-12-14T14:47:00Z">
                      <w:r>
                        <w:rPr>
                          <w:noProof/>
                        </w:rPr>
                        <w:t xml:space="preserve">[2] </w:t>
                      </w:r>
                    </w:ins>
                  </w:p>
                </w:tc>
                <w:tc>
                  <w:tcPr>
                    <w:tcW w:w="4180" w:type="pct"/>
                    <w:hideMark/>
                    <w:tcPrChange w:id="773" w:author="Szalkai Krisztián Farkas" w:date="2021-12-14T14:48:00Z">
                      <w:tcPr>
                        <w:tcW w:w="0" w:type="auto"/>
                        <w:hideMark/>
                      </w:tcPr>
                    </w:tcPrChange>
                  </w:tcPr>
                  <w:p w14:paraId="61840E59" w14:textId="77777777" w:rsidR="00AF1199" w:rsidRDefault="00AF1199">
                    <w:pPr>
                      <w:pStyle w:val="Bibliography"/>
                      <w:rPr>
                        <w:ins w:id="774" w:author="Szalkai Krisztián Farkas" w:date="2021-12-14T14:47:00Z"/>
                        <w:noProof/>
                      </w:rPr>
                    </w:pPr>
                    <w:ins w:id="775" w:author="Szalkai Krisztián Farkas" w:date="2021-12-14T14:47:00Z">
                      <w:r>
                        <w:rPr>
                          <w:noProof/>
                        </w:rPr>
                        <w:t>T. Patel, „concetto labs,” 31 August 2020. [Online]. Available: https://www.concettolabs.com/blog/java-vs-net-which-is-better/.</w:t>
                      </w:r>
                    </w:ins>
                  </w:p>
                </w:tc>
              </w:tr>
              <w:tr w:rsidR="00AF1199" w14:paraId="44345D4C" w14:textId="77777777" w:rsidTr="00AF1199">
                <w:trPr>
                  <w:divId w:val="2098210868"/>
                  <w:tblCellSpacing w:w="15" w:type="dxa"/>
                  <w:ins w:id="776" w:author="Szalkai Krisztián Farkas" w:date="2021-12-14T14:47:00Z"/>
                  <w:trPrChange w:id="777" w:author="Szalkai Krisztián Farkas" w:date="2021-12-14T14:48:00Z">
                    <w:trPr>
                      <w:divId w:val="2098210868"/>
                      <w:tblCellSpacing w:w="15" w:type="dxa"/>
                    </w:trPr>
                  </w:trPrChange>
                </w:trPr>
                <w:tc>
                  <w:tcPr>
                    <w:tcW w:w="767" w:type="pct"/>
                    <w:hideMark/>
                    <w:tcPrChange w:id="778" w:author="Szalkai Krisztián Farkas" w:date="2021-12-14T14:48:00Z">
                      <w:tcPr>
                        <w:tcW w:w="50" w:type="pct"/>
                        <w:hideMark/>
                      </w:tcPr>
                    </w:tcPrChange>
                  </w:tcPr>
                  <w:p w14:paraId="57E415D8" w14:textId="77777777" w:rsidR="00AF1199" w:rsidRDefault="00AF1199">
                    <w:pPr>
                      <w:pStyle w:val="Bibliography"/>
                      <w:rPr>
                        <w:ins w:id="779" w:author="Szalkai Krisztián Farkas" w:date="2021-12-14T14:47:00Z"/>
                        <w:noProof/>
                      </w:rPr>
                    </w:pPr>
                    <w:ins w:id="780" w:author="Szalkai Krisztián Farkas" w:date="2021-12-14T14:47:00Z">
                      <w:r>
                        <w:rPr>
                          <w:noProof/>
                        </w:rPr>
                        <w:t xml:space="preserve">[3] </w:t>
                      </w:r>
                    </w:ins>
                  </w:p>
                </w:tc>
                <w:tc>
                  <w:tcPr>
                    <w:tcW w:w="4180" w:type="pct"/>
                    <w:hideMark/>
                    <w:tcPrChange w:id="781" w:author="Szalkai Krisztián Farkas" w:date="2021-12-14T14:48:00Z">
                      <w:tcPr>
                        <w:tcW w:w="0" w:type="auto"/>
                        <w:hideMark/>
                      </w:tcPr>
                    </w:tcPrChange>
                  </w:tcPr>
                  <w:p w14:paraId="6426EBE3" w14:textId="77777777" w:rsidR="00AF1199" w:rsidRDefault="00AF1199">
                    <w:pPr>
                      <w:pStyle w:val="Bibliography"/>
                      <w:rPr>
                        <w:ins w:id="782" w:author="Szalkai Krisztián Farkas" w:date="2021-12-14T14:47:00Z"/>
                        <w:noProof/>
                      </w:rPr>
                    </w:pPr>
                    <w:ins w:id="783" w:author="Szalkai Krisztián Farkas" w:date="2021-12-14T14:47:00Z">
                      <w:r>
                        <w:rPr>
                          <w:noProof/>
                        </w:rPr>
                        <w:t>Microsoft team, „Microsoft,” 19 06 2018. [Online]. Available: https://docs.microsoft.com/en-us/dotnet/standard/choosing-core-framework-server?toc=%2Faspnet%2Fcore%2Ftoc.json&amp;bc=%2Faspnet%2Fcore%2Fbreadcrumb%2Ftoc.json&amp;view=aspnetcore-3.1.</w:t>
                      </w:r>
                    </w:ins>
                  </w:p>
                </w:tc>
              </w:tr>
              <w:tr w:rsidR="00AF1199" w14:paraId="2AAB24B5" w14:textId="77777777" w:rsidTr="00AF1199">
                <w:trPr>
                  <w:divId w:val="2098210868"/>
                  <w:tblCellSpacing w:w="15" w:type="dxa"/>
                  <w:ins w:id="784" w:author="Szalkai Krisztián Farkas" w:date="2021-12-14T14:47:00Z"/>
                  <w:trPrChange w:id="785" w:author="Szalkai Krisztián Farkas" w:date="2021-12-14T14:48:00Z">
                    <w:trPr>
                      <w:divId w:val="2098210868"/>
                      <w:tblCellSpacing w:w="15" w:type="dxa"/>
                    </w:trPr>
                  </w:trPrChange>
                </w:trPr>
                <w:tc>
                  <w:tcPr>
                    <w:tcW w:w="767" w:type="pct"/>
                    <w:hideMark/>
                    <w:tcPrChange w:id="786" w:author="Szalkai Krisztián Farkas" w:date="2021-12-14T14:48:00Z">
                      <w:tcPr>
                        <w:tcW w:w="50" w:type="pct"/>
                        <w:hideMark/>
                      </w:tcPr>
                    </w:tcPrChange>
                  </w:tcPr>
                  <w:p w14:paraId="27EC13CA" w14:textId="77777777" w:rsidR="00AF1199" w:rsidRDefault="00AF1199">
                    <w:pPr>
                      <w:pStyle w:val="Bibliography"/>
                      <w:rPr>
                        <w:ins w:id="787" w:author="Szalkai Krisztián Farkas" w:date="2021-12-14T14:47:00Z"/>
                        <w:noProof/>
                      </w:rPr>
                    </w:pPr>
                    <w:ins w:id="788" w:author="Szalkai Krisztián Farkas" w:date="2021-12-14T14:47:00Z">
                      <w:r>
                        <w:rPr>
                          <w:noProof/>
                        </w:rPr>
                        <w:t xml:space="preserve">[4] </w:t>
                      </w:r>
                    </w:ins>
                  </w:p>
                </w:tc>
                <w:tc>
                  <w:tcPr>
                    <w:tcW w:w="4180" w:type="pct"/>
                    <w:hideMark/>
                    <w:tcPrChange w:id="789" w:author="Szalkai Krisztián Farkas" w:date="2021-12-14T14:48:00Z">
                      <w:tcPr>
                        <w:tcW w:w="0" w:type="auto"/>
                        <w:hideMark/>
                      </w:tcPr>
                    </w:tcPrChange>
                  </w:tcPr>
                  <w:p w14:paraId="26BFE46E" w14:textId="77777777" w:rsidR="00AF1199" w:rsidRDefault="00AF1199">
                    <w:pPr>
                      <w:pStyle w:val="Bibliography"/>
                      <w:rPr>
                        <w:ins w:id="790" w:author="Szalkai Krisztián Farkas" w:date="2021-12-14T14:47:00Z"/>
                        <w:noProof/>
                      </w:rPr>
                    </w:pPr>
                    <w:ins w:id="791" w:author="Szalkai Krisztián Farkas" w:date="2021-12-14T14:47:00Z">
                      <w:r>
                        <w:rPr>
                          <w:noProof/>
                        </w:rPr>
                        <w:t>Rick Anderson, „Microsoft,” 12 07 2019. [Online]. Available: https://docs.microsoft.com/en-us/aspnet/core/security/authentication/identity?view=aspnetcore-3.1&amp;tabs=visual-studio.</w:t>
                      </w:r>
                    </w:ins>
                  </w:p>
                </w:tc>
              </w:tr>
              <w:tr w:rsidR="00AF1199" w14:paraId="13DEE6D2" w14:textId="77777777" w:rsidTr="00AF1199">
                <w:trPr>
                  <w:divId w:val="2098210868"/>
                  <w:tblCellSpacing w:w="15" w:type="dxa"/>
                  <w:ins w:id="792" w:author="Szalkai Krisztián Farkas" w:date="2021-12-14T14:47:00Z"/>
                  <w:trPrChange w:id="793" w:author="Szalkai Krisztián Farkas" w:date="2021-12-14T14:48:00Z">
                    <w:trPr>
                      <w:divId w:val="2098210868"/>
                      <w:tblCellSpacing w:w="15" w:type="dxa"/>
                    </w:trPr>
                  </w:trPrChange>
                </w:trPr>
                <w:tc>
                  <w:tcPr>
                    <w:tcW w:w="767" w:type="pct"/>
                    <w:hideMark/>
                    <w:tcPrChange w:id="794" w:author="Szalkai Krisztián Farkas" w:date="2021-12-14T14:48:00Z">
                      <w:tcPr>
                        <w:tcW w:w="50" w:type="pct"/>
                        <w:hideMark/>
                      </w:tcPr>
                    </w:tcPrChange>
                  </w:tcPr>
                  <w:p w14:paraId="02ABF7F1" w14:textId="77777777" w:rsidR="00AF1199" w:rsidRDefault="00AF1199">
                    <w:pPr>
                      <w:pStyle w:val="Bibliography"/>
                      <w:rPr>
                        <w:ins w:id="795" w:author="Szalkai Krisztián Farkas" w:date="2021-12-14T14:47:00Z"/>
                        <w:noProof/>
                      </w:rPr>
                    </w:pPr>
                    <w:ins w:id="796" w:author="Szalkai Krisztián Farkas" w:date="2021-12-14T14:47:00Z">
                      <w:r>
                        <w:rPr>
                          <w:noProof/>
                        </w:rPr>
                        <w:t xml:space="preserve">[5] </w:t>
                      </w:r>
                    </w:ins>
                  </w:p>
                </w:tc>
                <w:tc>
                  <w:tcPr>
                    <w:tcW w:w="4180" w:type="pct"/>
                    <w:hideMark/>
                    <w:tcPrChange w:id="797" w:author="Szalkai Krisztián Farkas" w:date="2021-12-14T14:48:00Z">
                      <w:tcPr>
                        <w:tcW w:w="0" w:type="auto"/>
                        <w:hideMark/>
                      </w:tcPr>
                    </w:tcPrChange>
                  </w:tcPr>
                  <w:p w14:paraId="1A539745" w14:textId="77777777" w:rsidR="00AF1199" w:rsidRDefault="00AF1199">
                    <w:pPr>
                      <w:pStyle w:val="Bibliography"/>
                      <w:rPr>
                        <w:ins w:id="798" w:author="Szalkai Krisztián Farkas" w:date="2021-12-14T14:47:00Z"/>
                        <w:noProof/>
                      </w:rPr>
                    </w:pPr>
                    <w:ins w:id="799" w:author="Szalkai Krisztián Farkas" w:date="2021-12-14T14:47:00Z">
                      <w:r>
                        <w:rPr>
                          <w:noProof/>
                        </w:rPr>
                        <w:t>Jigar Mistry, „Monocubed,” 18 March 2021. [Online]. Available: https://www.monocubed.com/10-most-popular-web-frameworks/.</w:t>
                      </w:r>
                    </w:ins>
                  </w:p>
                </w:tc>
              </w:tr>
              <w:tr w:rsidR="00AF1199" w14:paraId="08EF9F33" w14:textId="77777777" w:rsidTr="00AF1199">
                <w:trPr>
                  <w:divId w:val="2098210868"/>
                  <w:tblCellSpacing w:w="15" w:type="dxa"/>
                  <w:ins w:id="800" w:author="Szalkai Krisztián Farkas" w:date="2021-12-14T14:47:00Z"/>
                  <w:trPrChange w:id="801" w:author="Szalkai Krisztián Farkas" w:date="2021-12-14T14:48:00Z">
                    <w:trPr>
                      <w:divId w:val="2098210868"/>
                      <w:tblCellSpacing w:w="15" w:type="dxa"/>
                    </w:trPr>
                  </w:trPrChange>
                </w:trPr>
                <w:tc>
                  <w:tcPr>
                    <w:tcW w:w="767" w:type="pct"/>
                    <w:hideMark/>
                    <w:tcPrChange w:id="802" w:author="Szalkai Krisztián Farkas" w:date="2021-12-14T14:48:00Z">
                      <w:tcPr>
                        <w:tcW w:w="50" w:type="pct"/>
                        <w:hideMark/>
                      </w:tcPr>
                    </w:tcPrChange>
                  </w:tcPr>
                  <w:p w14:paraId="6949CBF8" w14:textId="77777777" w:rsidR="00AF1199" w:rsidRDefault="00AF1199">
                    <w:pPr>
                      <w:pStyle w:val="Bibliography"/>
                      <w:rPr>
                        <w:ins w:id="803" w:author="Szalkai Krisztián Farkas" w:date="2021-12-14T14:47:00Z"/>
                        <w:noProof/>
                      </w:rPr>
                    </w:pPr>
                    <w:ins w:id="804" w:author="Szalkai Krisztián Farkas" w:date="2021-12-14T14:47:00Z">
                      <w:r>
                        <w:rPr>
                          <w:noProof/>
                        </w:rPr>
                        <w:t xml:space="preserve">[6] </w:t>
                      </w:r>
                    </w:ins>
                  </w:p>
                </w:tc>
                <w:tc>
                  <w:tcPr>
                    <w:tcW w:w="4180" w:type="pct"/>
                    <w:hideMark/>
                    <w:tcPrChange w:id="805" w:author="Szalkai Krisztián Farkas" w:date="2021-12-14T14:48:00Z">
                      <w:tcPr>
                        <w:tcW w:w="0" w:type="auto"/>
                        <w:hideMark/>
                      </w:tcPr>
                    </w:tcPrChange>
                  </w:tcPr>
                  <w:p w14:paraId="4F22E673" w14:textId="77777777" w:rsidR="00AF1199" w:rsidRDefault="00AF1199">
                    <w:pPr>
                      <w:pStyle w:val="Bibliography"/>
                      <w:rPr>
                        <w:ins w:id="806" w:author="Szalkai Krisztián Farkas" w:date="2021-12-14T14:47:00Z"/>
                        <w:noProof/>
                      </w:rPr>
                    </w:pPr>
                    <w:ins w:id="807" w:author="Szalkai Krisztián Farkas" w:date="2021-12-14T14:47:00Z">
                      <w:r>
                        <w:rPr>
                          <w:noProof/>
                        </w:rPr>
                        <w:t>Stack Overflow, „Stack Overflow,” 2021. [Online]. Available: https://insights.stackoverflow.com/survey/2020#technology-most-loved-dreaded-and-wanted-web-frameworks-loved2.</w:t>
                      </w:r>
                    </w:ins>
                  </w:p>
                </w:tc>
              </w:tr>
              <w:tr w:rsidR="00AF1199" w14:paraId="3B5261E0" w14:textId="77777777" w:rsidTr="00AF1199">
                <w:trPr>
                  <w:divId w:val="2098210868"/>
                  <w:tblCellSpacing w:w="15" w:type="dxa"/>
                  <w:ins w:id="808" w:author="Szalkai Krisztián Farkas" w:date="2021-12-14T14:47:00Z"/>
                  <w:trPrChange w:id="809" w:author="Szalkai Krisztián Farkas" w:date="2021-12-14T14:48:00Z">
                    <w:trPr>
                      <w:divId w:val="2098210868"/>
                      <w:tblCellSpacing w:w="15" w:type="dxa"/>
                    </w:trPr>
                  </w:trPrChange>
                </w:trPr>
                <w:tc>
                  <w:tcPr>
                    <w:tcW w:w="767" w:type="pct"/>
                    <w:hideMark/>
                    <w:tcPrChange w:id="810" w:author="Szalkai Krisztián Farkas" w:date="2021-12-14T14:48:00Z">
                      <w:tcPr>
                        <w:tcW w:w="50" w:type="pct"/>
                        <w:hideMark/>
                      </w:tcPr>
                    </w:tcPrChange>
                  </w:tcPr>
                  <w:p w14:paraId="6BBB1DB3" w14:textId="77777777" w:rsidR="00AF1199" w:rsidRDefault="00AF1199">
                    <w:pPr>
                      <w:pStyle w:val="Bibliography"/>
                      <w:rPr>
                        <w:ins w:id="811" w:author="Szalkai Krisztián Farkas" w:date="2021-12-14T14:47:00Z"/>
                        <w:noProof/>
                      </w:rPr>
                    </w:pPr>
                    <w:ins w:id="812" w:author="Szalkai Krisztián Farkas" w:date="2021-12-14T14:47:00Z">
                      <w:r>
                        <w:rPr>
                          <w:noProof/>
                        </w:rPr>
                        <w:t xml:space="preserve">[7] </w:t>
                      </w:r>
                    </w:ins>
                  </w:p>
                </w:tc>
                <w:tc>
                  <w:tcPr>
                    <w:tcW w:w="4180" w:type="pct"/>
                    <w:hideMark/>
                    <w:tcPrChange w:id="813" w:author="Szalkai Krisztián Farkas" w:date="2021-12-14T14:48:00Z">
                      <w:tcPr>
                        <w:tcW w:w="0" w:type="auto"/>
                        <w:hideMark/>
                      </w:tcPr>
                    </w:tcPrChange>
                  </w:tcPr>
                  <w:p w14:paraId="046F4262" w14:textId="77777777" w:rsidR="00AF1199" w:rsidRDefault="00AF1199">
                    <w:pPr>
                      <w:pStyle w:val="Bibliography"/>
                      <w:rPr>
                        <w:ins w:id="814" w:author="Szalkai Krisztián Farkas" w:date="2021-12-14T14:47:00Z"/>
                        <w:noProof/>
                      </w:rPr>
                    </w:pPr>
                    <w:ins w:id="815" w:author="Szalkai Krisztián Farkas" w:date="2021-12-14T14:47:00Z">
                      <w:r>
                        <w:rPr>
                          <w:noProof/>
                        </w:rPr>
                        <w:t>Google, „Google Trends,” 2021. [Online]. Available: https://trends.google.com/trends/explore?cat=31&amp;q=Vue,React,Angular.</w:t>
                      </w:r>
                    </w:ins>
                  </w:p>
                </w:tc>
              </w:tr>
              <w:tr w:rsidR="00AF1199" w14:paraId="5210B9F8" w14:textId="77777777" w:rsidTr="00AF1199">
                <w:trPr>
                  <w:divId w:val="2098210868"/>
                  <w:tblCellSpacing w:w="15" w:type="dxa"/>
                  <w:ins w:id="816" w:author="Szalkai Krisztián Farkas" w:date="2021-12-14T14:47:00Z"/>
                  <w:trPrChange w:id="817" w:author="Szalkai Krisztián Farkas" w:date="2021-12-14T14:48:00Z">
                    <w:trPr>
                      <w:divId w:val="2098210868"/>
                      <w:tblCellSpacing w:w="15" w:type="dxa"/>
                    </w:trPr>
                  </w:trPrChange>
                </w:trPr>
                <w:tc>
                  <w:tcPr>
                    <w:tcW w:w="767" w:type="pct"/>
                    <w:hideMark/>
                    <w:tcPrChange w:id="818" w:author="Szalkai Krisztián Farkas" w:date="2021-12-14T14:48:00Z">
                      <w:tcPr>
                        <w:tcW w:w="50" w:type="pct"/>
                        <w:hideMark/>
                      </w:tcPr>
                    </w:tcPrChange>
                  </w:tcPr>
                  <w:p w14:paraId="628191A9" w14:textId="77777777" w:rsidR="00AF1199" w:rsidRDefault="00AF1199">
                    <w:pPr>
                      <w:pStyle w:val="Bibliography"/>
                      <w:rPr>
                        <w:ins w:id="819" w:author="Szalkai Krisztián Farkas" w:date="2021-12-14T14:47:00Z"/>
                        <w:noProof/>
                      </w:rPr>
                    </w:pPr>
                    <w:ins w:id="820" w:author="Szalkai Krisztián Farkas" w:date="2021-12-14T14:47:00Z">
                      <w:r>
                        <w:rPr>
                          <w:noProof/>
                        </w:rPr>
                        <w:t xml:space="preserve">[8] </w:t>
                      </w:r>
                    </w:ins>
                  </w:p>
                </w:tc>
                <w:tc>
                  <w:tcPr>
                    <w:tcW w:w="4180" w:type="pct"/>
                    <w:hideMark/>
                    <w:tcPrChange w:id="821" w:author="Szalkai Krisztián Farkas" w:date="2021-12-14T14:48:00Z">
                      <w:tcPr>
                        <w:tcW w:w="0" w:type="auto"/>
                        <w:hideMark/>
                      </w:tcPr>
                    </w:tcPrChange>
                  </w:tcPr>
                  <w:p w14:paraId="1FBDDE95" w14:textId="77777777" w:rsidR="00AF1199" w:rsidRDefault="00AF1199">
                    <w:pPr>
                      <w:pStyle w:val="Bibliography"/>
                      <w:rPr>
                        <w:ins w:id="822" w:author="Szalkai Krisztián Farkas" w:date="2021-12-14T14:47:00Z"/>
                        <w:noProof/>
                      </w:rPr>
                    </w:pPr>
                    <w:ins w:id="823" w:author="Szalkai Krisztián Farkas" w:date="2021-12-14T14:47:00Z">
                      <w:r>
                        <w:rPr>
                          <w:noProof/>
                        </w:rPr>
                        <w:t>Flavio Copes, „Medium,” 11 April 2018. [Online]. Available: https://medium.com/free-code-camp/simple-http-requests-in-javascript-using-axios-272e1ac4a916.</w:t>
                      </w:r>
                    </w:ins>
                  </w:p>
                </w:tc>
              </w:tr>
              <w:tr w:rsidR="00AF1199" w14:paraId="73126915" w14:textId="77777777" w:rsidTr="00AF1199">
                <w:trPr>
                  <w:divId w:val="2098210868"/>
                  <w:tblCellSpacing w:w="15" w:type="dxa"/>
                  <w:ins w:id="824" w:author="Szalkai Krisztián Farkas" w:date="2021-12-14T14:47:00Z"/>
                  <w:trPrChange w:id="825" w:author="Szalkai Krisztián Farkas" w:date="2021-12-14T14:48:00Z">
                    <w:trPr>
                      <w:divId w:val="2098210868"/>
                      <w:tblCellSpacing w:w="15" w:type="dxa"/>
                    </w:trPr>
                  </w:trPrChange>
                </w:trPr>
                <w:tc>
                  <w:tcPr>
                    <w:tcW w:w="767" w:type="pct"/>
                    <w:hideMark/>
                    <w:tcPrChange w:id="826" w:author="Szalkai Krisztián Farkas" w:date="2021-12-14T14:48:00Z">
                      <w:tcPr>
                        <w:tcW w:w="50" w:type="pct"/>
                        <w:hideMark/>
                      </w:tcPr>
                    </w:tcPrChange>
                  </w:tcPr>
                  <w:p w14:paraId="66BB2FA4" w14:textId="77777777" w:rsidR="00AF1199" w:rsidRDefault="00AF1199">
                    <w:pPr>
                      <w:pStyle w:val="Bibliography"/>
                      <w:rPr>
                        <w:ins w:id="827" w:author="Szalkai Krisztián Farkas" w:date="2021-12-14T14:47:00Z"/>
                        <w:noProof/>
                      </w:rPr>
                    </w:pPr>
                    <w:ins w:id="828" w:author="Szalkai Krisztián Farkas" w:date="2021-12-14T14:47:00Z">
                      <w:r>
                        <w:rPr>
                          <w:noProof/>
                        </w:rPr>
                        <w:lastRenderedPageBreak/>
                        <w:t xml:space="preserve">[9] </w:t>
                      </w:r>
                    </w:ins>
                  </w:p>
                </w:tc>
                <w:tc>
                  <w:tcPr>
                    <w:tcW w:w="4180" w:type="pct"/>
                    <w:hideMark/>
                    <w:tcPrChange w:id="829" w:author="Szalkai Krisztián Farkas" w:date="2021-12-14T14:48:00Z">
                      <w:tcPr>
                        <w:tcW w:w="0" w:type="auto"/>
                        <w:hideMark/>
                      </w:tcPr>
                    </w:tcPrChange>
                  </w:tcPr>
                  <w:p w14:paraId="361F8A89" w14:textId="77777777" w:rsidR="00AF1199" w:rsidRDefault="00AF1199">
                    <w:pPr>
                      <w:pStyle w:val="Bibliography"/>
                      <w:rPr>
                        <w:ins w:id="830" w:author="Szalkai Krisztián Farkas" w:date="2021-12-14T14:47:00Z"/>
                        <w:noProof/>
                      </w:rPr>
                    </w:pPr>
                    <w:ins w:id="831" w:author="Szalkai Krisztián Farkas" w:date="2021-12-14T14:47:00Z">
                      <w:r>
                        <w:rPr>
                          <w:noProof/>
                        </w:rPr>
                        <w:t>C. Nnamandi, „Medium,” 28 November 2018. [Online]. Available: https://blog.bitsrc.io/comparing-http-request-libraries-for-2019-7bedb1089c83.</w:t>
                      </w:r>
                    </w:ins>
                  </w:p>
                </w:tc>
              </w:tr>
              <w:tr w:rsidR="00AF1199" w14:paraId="4668C5DE" w14:textId="77777777" w:rsidTr="00AF1199">
                <w:trPr>
                  <w:divId w:val="2098210868"/>
                  <w:tblCellSpacing w:w="15" w:type="dxa"/>
                  <w:ins w:id="832" w:author="Szalkai Krisztián Farkas" w:date="2021-12-14T14:47:00Z"/>
                  <w:trPrChange w:id="833" w:author="Szalkai Krisztián Farkas" w:date="2021-12-14T14:48:00Z">
                    <w:trPr>
                      <w:divId w:val="2098210868"/>
                      <w:tblCellSpacing w:w="15" w:type="dxa"/>
                    </w:trPr>
                  </w:trPrChange>
                </w:trPr>
                <w:tc>
                  <w:tcPr>
                    <w:tcW w:w="767" w:type="pct"/>
                    <w:hideMark/>
                    <w:tcPrChange w:id="834" w:author="Szalkai Krisztián Farkas" w:date="2021-12-14T14:48:00Z">
                      <w:tcPr>
                        <w:tcW w:w="50" w:type="pct"/>
                        <w:hideMark/>
                      </w:tcPr>
                    </w:tcPrChange>
                  </w:tcPr>
                  <w:p w14:paraId="24563721" w14:textId="77777777" w:rsidR="00AF1199" w:rsidRDefault="00AF1199">
                    <w:pPr>
                      <w:pStyle w:val="Bibliography"/>
                      <w:rPr>
                        <w:ins w:id="835" w:author="Szalkai Krisztián Farkas" w:date="2021-12-14T14:47:00Z"/>
                        <w:noProof/>
                      </w:rPr>
                    </w:pPr>
                    <w:ins w:id="836" w:author="Szalkai Krisztián Farkas" w:date="2021-12-14T14:47:00Z">
                      <w:r>
                        <w:rPr>
                          <w:noProof/>
                        </w:rPr>
                        <w:t xml:space="preserve">[10] </w:t>
                      </w:r>
                    </w:ins>
                  </w:p>
                </w:tc>
                <w:tc>
                  <w:tcPr>
                    <w:tcW w:w="4180" w:type="pct"/>
                    <w:hideMark/>
                    <w:tcPrChange w:id="837" w:author="Szalkai Krisztián Farkas" w:date="2021-12-14T14:48:00Z">
                      <w:tcPr>
                        <w:tcW w:w="0" w:type="auto"/>
                        <w:hideMark/>
                      </w:tcPr>
                    </w:tcPrChange>
                  </w:tcPr>
                  <w:p w14:paraId="1A8DA111" w14:textId="77777777" w:rsidR="00AF1199" w:rsidRDefault="00AF1199">
                    <w:pPr>
                      <w:pStyle w:val="Bibliography"/>
                      <w:rPr>
                        <w:ins w:id="838" w:author="Szalkai Krisztián Farkas" w:date="2021-12-14T14:47:00Z"/>
                        <w:noProof/>
                      </w:rPr>
                    </w:pPr>
                    <w:ins w:id="839" w:author="Szalkai Krisztián Farkas" w:date="2021-12-14T14:47:00Z">
                      <w:r>
                        <w:rPr>
                          <w:noProof/>
                        </w:rPr>
                        <w:t>D. Rawat, „DEV.TO,” 2 January 2019. [Online]. Available: https://dev.to/singhdigamber/what-is-typescript-jig.</w:t>
                      </w:r>
                    </w:ins>
                  </w:p>
                </w:tc>
              </w:tr>
              <w:tr w:rsidR="00AF1199" w14:paraId="70EAEBCD" w14:textId="77777777" w:rsidTr="00AF1199">
                <w:trPr>
                  <w:divId w:val="2098210868"/>
                  <w:tblCellSpacing w:w="15" w:type="dxa"/>
                  <w:ins w:id="840" w:author="Szalkai Krisztián Farkas" w:date="2021-12-14T14:47:00Z"/>
                  <w:trPrChange w:id="841" w:author="Szalkai Krisztián Farkas" w:date="2021-12-14T14:48:00Z">
                    <w:trPr>
                      <w:divId w:val="2098210868"/>
                      <w:tblCellSpacing w:w="15" w:type="dxa"/>
                    </w:trPr>
                  </w:trPrChange>
                </w:trPr>
                <w:tc>
                  <w:tcPr>
                    <w:tcW w:w="767" w:type="pct"/>
                    <w:hideMark/>
                    <w:tcPrChange w:id="842" w:author="Szalkai Krisztián Farkas" w:date="2021-12-14T14:48:00Z">
                      <w:tcPr>
                        <w:tcW w:w="50" w:type="pct"/>
                        <w:hideMark/>
                      </w:tcPr>
                    </w:tcPrChange>
                  </w:tcPr>
                  <w:p w14:paraId="3C7BB46F" w14:textId="77777777" w:rsidR="00AF1199" w:rsidRDefault="00AF1199">
                    <w:pPr>
                      <w:pStyle w:val="Bibliography"/>
                      <w:rPr>
                        <w:ins w:id="843" w:author="Szalkai Krisztián Farkas" w:date="2021-12-14T14:47:00Z"/>
                        <w:noProof/>
                      </w:rPr>
                    </w:pPr>
                    <w:ins w:id="844" w:author="Szalkai Krisztián Farkas" w:date="2021-12-14T14:47:00Z">
                      <w:r>
                        <w:rPr>
                          <w:noProof/>
                        </w:rPr>
                        <w:t xml:space="preserve">[11] </w:t>
                      </w:r>
                    </w:ins>
                  </w:p>
                </w:tc>
                <w:tc>
                  <w:tcPr>
                    <w:tcW w:w="4180" w:type="pct"/>
                    <w:hideMark/>
                    <w:tcPrChange w:id="845" w:author="Szalkai Krisztián Farkas" w:date="2021-12-14T14:48:00Z">
                      <w:tcPr>
                        <w:tcW w:w="0" w:type="auto"/>
                        <w:hideMark/>
                      </w:tcPr>
                    </w:tcPrChange>
                  </w:tcPr>
                  <w:p w14:paraId="70C5D78B" w14:textId="77777777" w:rsidR="00AF1199" w:rsidRDefault="00AF1199">
                    <w:pPr>
                      <w:pStyle w:val="Bibliography"/>
                      <w:rPr>
                        <w:ins w:id="846" w:author="Szalkai Krisztián Farkas" w:date="2021-12-14T14:47:00Z"/>
                        <w:noProof/>
                      </w:rPr>
                    </w:pPr>
                    <w:ins w:id="847" w:author="Szalkai Krisztián Farkas" w:date="2021-12-14T14:47:00Z">
                      <w:r>
                        <w:rPr>
                          <w:noProof/>
                        </w:rPr>
                        <w:t>Unknown, „Zero to hero in TypeScript,” 16 April 2018. [Online]. Available: http://zerotoherointypescript.blogspot.com/2018/04/typescript-introduction.html.</w:t>
                      </w:r>
                    </w:ins>
                  </w:p>
                </w:tc>
              </w:tr>
              <w:tr w:rsidR="00AF1199" w14:paraId="4D59C163" w14:textId="77777777" w:rsidTr="00AF1199">
                <w:trPr>
                  <w:divId w:val="2098210868"/>
                  <w:tblCellSpacing w:w="15" w:type="dxa"/>
                  <w:ins w:id="848" w:author="Szalkai Krisztián Farkas" w:date="2021-12-14T14:47:00Z"/>
                  <w:trPrChange w:id="849" w:author="Szalkai Krisztián Farkas" w:date="2021-12-14T14:48:00Z">
                    <w:trPr>
                      <w:divId w:val="2098210868"/>
                      <w:tblCellSpacing w:w="15" w:type="dxa"/>
                    </w:trPr>
                  </w:trPrChange>
                </w:trPr>
                <w:tc>
                  <w:tcPr>
                    <w:tcW w:w="767" w:type="pct"/>
                    <w:hideMark/>
                    <w:tcPrChange w:id="850" w:author="Szalkai Krisztián Farkas" w:date="2021-12-14T14:48:00Z">
                      <w:tcPr>
                        <w:tcW w:w="50" w:type="pct"/>
                        <w:hideMark/>
                      </w:tcPr>
                    </w:tcPrChange>
                  </w:tcPr>
                  <w:p w14:paraId="7F64FE7F" w14:textId="77777777" w:rsidR="00AF1199" w:rsidRDefault="00AF1199">
                    <w:pPr>
                      <w:pStyle w:val="Bibliography"/>
                      <w:rPr>
                        <w:ins w:id="851" w:author="Szalkai Krisztián Farkas" w:date="2021-12-14T14:47:00Z"/>
                        <w:noProof/>
                      </w:rPr>
                    </w:pPr>
                    <w:ins w:id="852" w:author="Szalkai Krisztián Farkas" w:date="2021-12-14T14:47:00Z">
                      <w:r>
                        <w:rPr>
                          <w:noProof/>
                        </w:rPr>
                        <w:t xml:space="preserve">[12] </w:t>
                      </w:r>
                    </w:ins>
                  </w:p>
                </w:tc>
                <w:tc>
                  <w:tcPr>
                    <w:tcW w:w="4180" w:type="pct"/>
                    <w:hideMark/>
                    <w:tcPrChange w:id="853" w:author="Szalkai Krisztián Farkas" w:date="2021-12-14T14:48:00Z">
                      <w:tcPr>
                        <w:tcW w:w="0" w:type="auto"/>
                        <w:hideMark/>
                      </w:tcPr>
                    </w:tcPrChange>
                  </w:tcPr>
                  <w:p w14:paraId="6084450C" w14:textId="77777777" w:rsidR="00AF1199" w:rsidRDefault="00AF1199">
                    <w:pPr>
                      <w:pStyle w:val="Bibliography"/>
                      <w:rPr>
                        <w:ins w:id="854" w:author="Szalkai Krisztián Farkas" w:date="2021-12-14T14:47:00Z"/>
                        <w:noProof/>
                      </w:rPr>
                    </w:pPr>
                    <w:ins w:id="855" w:author="Szalkai Krisztián Farkas" w:date="2021-12-14T14:47:00Z">
                      <w:r>
                        <w:rPr>
                          <w:noProof/>
                        </w:rPr>
                        <w:t>M. Maki, „Medium,” 4 December 2017. [Online]. Available: https://medium.com/@marcellamaki/a-brief-overview-of-react-router-and-client-side-routing-70eb420e8cde.</w:t>
                      </w:r>
                    </w:ins>
                  </w:p>
                </w:tc>
              </w:tr>
            </w:tbl>
            <w:p w14:paraId="075CDF9D" w14:textId="77777777" w:rsidR="00AF1199" w:rsidRDefault="00AF1199">
              <w:pPr>
                <w:divId w:val="2098210868"/>
                <w:rPr>
                  <w:ins w:id="856" w:author="Szalkai Krisztián Farkas" w:date="2021-12-14T14:47:00Z"/>
                  <w:noProof/>
                </w:rPr>
              </w:pPr>
            </w:p>
            <w:p w14:paraId="358B78A5" w14:textId="10FB4C0D" w:rsidR="00885BDF" w:rsidDel="00AF1199" w:rsidRDefault="00885BDF" w:rsidP="00885BDF">
              <w:pPr>
                <w:rPr>
                  <w:del w:id="857" w:author="Szalkai Krisztián Farkas" w:date="2021-12-14T14:47:00Z"/>
                  <w:noProof/>
                  <w:sz w:val="20"/>
                  <w:szCs w:val="20"/>
                  <w:lang w:eastAsia="hu-HU"/>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20"/>
                <w:gridCol w:w="7684"/>
              </w:tblGrid>
              <w:tr w:rsidR="00885BDF" w:rsidDel="00AF1199" w14:paraId="2B4007DC" w14:textId="77777777">
                <w:trPr>
                  <w:divId w:val="1304579565"/>
                  <w:tblCellSpacing w:w="15" w:type="dxa"/>
                  <w:del w:id="858" w:author="Szalkai Krisztián Farkas" w:date="2021-12-14T14:47:00Z"/>
                </w:trPr>
                <w:tc>
                  <w:tcPr>
                    <w:tcW w:w="50" w:type="pct"/>
                    <w:hideMark/>
                  </w:tcPr>
                  <w:p w14:paraId="17E29C6B" w14:textId="1DA74840" w:rsidR="00885BDF" w:rsidDel="00AF1199" w:rsidRDefault="00885BDF">
                    <w:pPr>
                      <w:pStyle w:val="Bibliography"/>
                      <w:rPr>
                        <w:del w:id="859" w:author="Szalkai Krisztián Farkas" w:date="2021-12-14T14:47:00Z"/>
                        <w:noProof/>
                      </w:rPr>
                    </w:pPr>
                    <w:del w:id="860" w:author="Szalkai Krisztián Farkas" w:date="2021-12-14T14:47:00Z">
                      <w:r w:rsidDel="00AF1199">
                        <w:rPr>
                          <w:noProof/>
                        </w:rPr>
                        <w:delText xml:space="preserve">[1] </w:delText>
                      </w:r>
                    </w:del>
                  </w:p>
                </w:tc>
                <w:tc>
                  <w:tcPr>
                    <w:tcW w:w="0" w:type="auto"/>
                    <w:hideMark/>
                  </w:tcPr>
                  <w:p w14:paraId="6B976D11" w14:textId="77777777" w:rsidR="00885BDF" w:rsidDel="00AF1199" w:rsidRDefault="00885BDF">
                    <w:pPr>
                      <w:pStyle w:val="Bibliography"/>
                      <w:rPr>
                        <w:del w:id="861" w:author="Szalkai Krisztián Farkas" w:date="2021-12-14T14:47:00Z"/>
                        <w:noProof/>
                      </w:rPr>
                    </w:pPr>
                    <w:del w:id="862" w:author="Szalkai Krisztián Farkas" w:date="2021-12-14T14:47:00Z">
                      <w:r w:rsidDel="00AF1199">
                        <w:rPr>
                          <w:noProof/>
                        </w:rPr>
                        <w:delText>Scott Hanselman, „Microsoft,” 23 September 2019. [Online]. Available: https://dotnet.microsoft.com/learn/dotnet/hello-world-tutorial/intro.</w:delText>
                      </w:r>
                    </w:del>
                  </w:p>
                </w:tc>
              </w:tr>
              <w:tr w:rsidR="00885BDF" w:rsidDel="00AF1199" w14:paraId="0167B880" w14:textId="77777777">
                <w:trPr>
                  <w:divId w:val="1304579565"/>
                  <w:tblCellSpacing w:w="15" w:type="dxa"/>
                  <w:del w:id="863" w:author="Szalkai Krisztián Farkas" w:date="2021-12-14T14:47:00Z"/>
                </w:trPr>
                <w:tc>
                  <w:tcPr>
                    <w:tcW w:w="50" w:type="pct"/>
                    <w:hideMark/>
                  </w:tcPr>
                  <w:p w14:paraId="527A3EF0" w14:textId="77777777" w:rsidR="00885BDF" w:rsidDel="00AF1199" w:rsidRDefault="00885BDF">
                    <w:pPr>
                      <w:pStyle w:val="Bibliography"/>
                      <w:rPr>
                        <w:del w:id="864" w:author="Szalkai Krisztián Farkas" w:date="2021-12-14T14:47:00Z"/>
                        <w:noProof/>
                      </w:rPr>
                    </w:pPr>
                    <w:del w:id="865" w:author="Szalkai Krisztián Farkas" w:date="2021-12-14T14:47:00Z">
                      <w:r w:rsidDel="00AF1199">
                        <w:rPr>
                          <w:noProof/>
                        </w:rPr>
                        <w:delText xml:space="preserve">[2] </w:delText>
                      </w:r>
                    </w:del>
                  </w:p>
                </w:tc>
                <w:tc>
                  <w:tcPr>
                    <w:tcW w:w="0" w:type="auto"/>
                    <w:hideMark/>
                  </w:tcPr>
                  <w:p w14:paraId="36CD69FC" w14:textId="77777777" w:rsidR="00885BDF" w:rsidDel="00AF1199" w:rsidRDefault="00885BDF">
                    <w:pPr>
                      <w:pStyle w:val="Bibliography"/>
                      <w:rPr>
                        <w:del w:id="866" w:author="Szalkai Krisztián Farkas" w:date="2021-12-14T14:47:00Z"/>
                        <w:noProof/>
                      </w:rPr>
                    </w:pPr>
                    <w:del w:id="867" w:author="Szalkai Krisztián Farkas" w:date="2021-12-14T14:47:00Z">
                      <w:r w:rsidDel="00AF1199">
                        <w:rPr>
                          <w:noProof/>
                        </w:rPr>
                        <w:delText>T. Patel, „concetto labs,” 31 August 2020. [Online]. Available: https://www.concettolabs.com/blog/java-vs-net-which-is-better/.</w:delText>
                      </w:r>
                    </w:del>
                  </w:p>
                </w:tc>
              </w:tr>
              <w:tr w:rsidR="00885BDF" w:rsidDel="00AF1199" w14:paraId="15511045" w14:textId="77777777">
                <w:trPr>
                  <w:divId w:val="1304579565"/>
                  <w:tblCellSpacing w:w="15" w:type="dxa"/>
                  <w:del w:id="868" w:author="Szalkai Krisztián Farkas" w:date="2021-12-14T14:47:00Z"/>
                </w:trPr>
                <w:tc>
                  <w:tcPr>
                    <w:tcW w:w="50" w:type="pct"/>
                    <w:hideMark/>
                  </w:tcPr>
                  <w:p w14:paraId="031DB2B6" w14:textId="77777777" w:rsidR="00885BDF" w:rsidDel="00AF1199" w:rsidRDefault="00885BDF">
                    <w:pPr>
                      <w:pStyle w:val="Bibliography"/>
                      <w:rPr>
                        <w:del w:id="869" w:author="Szalkai Krisztián Farkas" w:date="2021-12-14T14:47:00Z"/>
                        <w:noProof/>
                      </w:rPr>
                    </w:pPr>
                    <w:del w:id="870" w:author="Szalkai Krisztián Farkas" w:date="2021-12-14T14:47:00Z">
                      <w:r w:rsidDel="00AF1199">
                        <w:rPr>
                          <w:noProof/>
                        </w:rPr>
                        <w:delText xml:space="preserve">[3] </w:delText>
                      </w:r>
                    </w:del>
                  </w:p>
                </w:tc>
                <w:tc>
                  <w:tcPr>
                    <w:tcW w:w="0" w:type="auto"/>
                    <w:hideMark/>
                  </w:tcPr>
                  <w:p w14:paraId="255DAA0A" w14:textId="77777777" w:rsidR="00885BDF" w:rsidDel="00AF1199" w:rsidRDefault="00885BDF">
                    <w:pPr>
                      <w:pStyle w:val="Bibliography"/>
                      <w:rPr>
                        <w:del w:id="871" w:author="Szalkai Krisztián Farkas" w:date="2021-12-14T14:47:00Z"/>
                        <w:noProof/>
                      </w:rPr>
                    </w:pPr>
                    <w:del w:id="872" w:author="Szalkai Krisztián Farkas" w:date="2021-12-14T14:47:00Z">
                      <w:r w:rsidDel="00AF1199">
                        <w:rPr>
                          <w:noProof/>
                        </w:rPr>
                        <w:delText>Microsoft team, „Microsoft,” 19 06 2018. [Online]. Available: https://docs.microsoft.com/en-us/dotnet/standard/choosing-core-framework-server?toc=%2Faspnet%2Fcore%2Ftoc.json&amp;bc=%2Faspnet%2Fcore%2Fbreadcrumb%2Ftoc.json&amp;view=aspnetcore-3.1.</w:delText>
                      </w:r>
                    </w:del>
                  </w:p>
                </w:tc>
              </w:tr>
              <w:tr w:rsidR="00885BDF" w:rsidDel="00AF1199" w14:paraId="03727A42" w14:textId="77777777">
                <w:trPr>
                  <w:divId w:val="1304579565"/>
                  <w:tblCellSpacing w:w="15" w:type="dxa"/>
                  <w:del w:id="873" w:author="Szalkai Krisztián Farkas" w:date="2021-12-14T14:47:00Z"/>
                </w:trPr>
                <w:tc>
                  <w:tcPr>
                    <w:tcW w:w="50" w:type="pct"/>
                    <w:hideMark/>
                  </w:tcPr>
                  <w:p w14:paraId="61E9EEF5" w14:textId="77777777" w:rsidR="00885BDF" w:rsidDel="00AF1199" w:rsidRDefault="00885BDF">
                    <w:pPr>
                      <w:pStyle w:val="Bibliography"/>
                      <w:rPr>
                        <w:del w:id="874" w:author="Szalkai Krisztián Farkas" w:date="2021-12-14T14:47:00Z"/>
                        <w:noProof/>
                      </w:rPr>
                    </w:pPr>
                    <w:del w:id="875" w:author="Szalkai Krisztián Farkas" w:date="2021-12-14T14:47:00Z">
                      <w:r w:rsidDel="00AF1199">
                        <w:rPr>
                          <w:noProof/>
                        </w:rPr>
                        <w:delText xml:space="preserve">[4] </w:delText>
                      </w:r>
                    </w:del>
                  </w:p>
                </w:tc>
                <w:tc>
                  <w:tcPr>
                    <w:tcW w:w="0" w:type="auto"/>
                    <w:hideMark/>
                  </w:tcPr>
                  <w:p w14:paraId="668124ED" w14:textId="77777777" w:rsidR="00885BDF" w:rsidDel="00AF1199" w:rsidRDefault="00885BDF">
                    <w:pPr>
                      <w:pStyle w:val="Bibliography"/>
                      <w:rPr>
                        <w:del w:id="876" w:author="Szalkai Krisztián Farkas" w:date="2021-12-14T14:47:00Z"/>
                        <w:noProof/>
                      </w:rPr>
                    </w:pPr>
                    <w:del w:id="877" w:author="Szalkai Krisztián Farkas" w:date="2021-12-14T14:47:00Z">
                      <w:r w:rsidDel="00AF1199">
                        <w:rPr>
                          <w:noProof/>
                        </w:rPr>
                        <w:delText>Rick Anderson, „Microsoft,” 12 07 2019. [Online]. Available: https://docs.microsoft.com/en-us/aspnet/core/security/authentication/identity?view=aspnetcore-3.1&amp;tabs=visual-studio.</w:delText>
                      </w:r>
                    </w:del>
                  </w:p>
                </w:tc>
              </w:tr>
              <w:tr w:rsidR="00885BDF" w:rsidDel="00AF1199" w14:paraId="6753BBCB" w14:textId="77777777">
                <w:trPr>
                  <w:divId w:val="1304579565"/>
                  <w:tblCellSpacing w:w="15" w:type="dxa"/>
                  <w:del w:id="878" w:author="Szalkai Krisztián Farkas" w:date="2021-12-14T14:47:00Z"/>
                </w:trPr>
                <w:tc>
                  <w:tcPr>
                    <w:tcW w:w="50" w:type="pct"/>
                    <w:hideMark/>
                  </w:tcPr>
                  <w:p w14:paraId="59C8E781" w14:textId="77777777" w:rsidR="00885BDF" w:rsidDel="00AF1199" w:rsidRDefault="00885BDF">
                    <w:pPr>
                      <w:pStyle w:val="Bibliography"/>
                      <w:rPr>
                        <w:del w:id="879" w:author="Szalkai Krisztián Farkas" w:date="2021-12-14T14:47:00Z"/>
                        <w:noProof/>
                      </w:rPr>
                    </w:pPr>
                    <w:del w:id="880" w:author="Szalkai Krisztián Farkas" w:date="2021-12-14T14:47:00Z">
                      <w:r w:rsidDel="00AF1199">
                        <w:rPr>
                          <w:noProof/>
                        </w:rPr>
                        <w:delText xml:space="preserve">[5] </w:delText>
                      </w:r>
                    </w:del>
                  </w:p>
                </w:tc>
                <w:tc>
                  <w:tcPr>
                    <w:tcW w:w="0" w:type="auto"/>
                    <w:hideMark/>
                  </w:tcPr>
                  <w:p w14:paraId="0B661C2E" w14:textId="77777777" w:rsidR="00885BDF" w:rsidDel="00AF1199" w:rsidRDefault="00885BDF">
                    <w:pPr>
                      <w:pStyle w:val="Bibliography"/>
                      <w:rPr>
                        <w:del w:id="881" w:author="Szalkai Krisztián Farkas" w:date="2021-12-14T14:47:00Z"/>
                        <w:noProof/>
                      </w:rPr>
                    </w:pPr>
                    <w:del w:id="882" w:author="Szalkai Krisztián Farkas" w:date="2021-12-14T14:47:00Z">
                      <w:r w:rsidDel="00AF1199">
                        <w:rPr>
                          <w:noProof/>
                        </w:rPr>
                        <w:delText>Jigar Mistry, „Monocubed,” 18 March 2021. [Online]. Available: https://www.monocubed.com/10-most-popular-web-frameworks/.</w:delText>
                      </w:r>
                    </w:del>
                  </w:p>
                </w:tc>
              </w:tr>
              <w:tr w:rsidR="00885BDF" w:rsidDel="00AF1199" w14:paraId="4E4279D4" w14:textId="77777777">
                <w:trPr>
                  <w:divId w:val="1304579565"/>
                  <w:tblCellSpacing w:w="15" w:type="dxa"/>
                  <w:del w:id="883" w:author="Szalkai Krisztián Farkas" w:date="2021-12-14T14:47:00Z"/>
                </w:trPr>
                <w:tc>
                  <w:tcPr>
                    <w:tcW w:w="50" w:type="pct"/>
                    <w:hideMark/>
                  </w:tcPr>
                  <w:p w14:paraId="12584599" w14:textId="77777777" w:rsidR="00885BDF" w:rsidDel="00AF1199" w:rsidRDefault="00885BDF">
                    <w:pPr>
                      <w:pStyle w:val="Bibliography"/>
                      <w:rPr>
                        <w:del w:id="884" w:author="Szalkai Krisztián Farkas" w:date="2021-12-14T14:47:00Z"/>
                        <w:noProof/>
                      </w:rPr>
                    </w:pPr>
                    <w:del w:id="885" w:author="Szalkai Krisztián Farkas" w:date="2021-12-14T14:47:00Z">
                      <w:r w:rsidDel="00AF1199">
                        <w:rPr>
                          <w:noProof/>
                        </w:rPr>
                        <w:delText xml:space="preserve">[6] </w:delText>
                      </w:r>
                    </w:del>
                  </w:p>
                </w:tc>
                <w:tc>
                  <w:tcPr>
                    <w:tcW w:w="0" w:type="auto"/>
                    <w:hideMark/>
                  </w:tcPr>
                  <w:p w14:paraId="5F72B2CE" w14:textId="77777777" w:rsidR="00885BDF" w:rsidDel="00AF1199" w:rsidRDefault="00885BDF">
                    <w:pPr>
                      <w:pStyle w:val="Bibliography"/>
                      <w:rPr>
                        <w:del w:id="886" w:author="Szalkai Krisztián Farkas" w:date="2021-12-14T14:47:00Z"/>
                        <w:noProof/>
                      </w:rPr>
                    </w:pPr>
                    <w:del w:id="887" w:author="Szalkai Krisztián Farkas" w:date="2021-12-14T14:47:00Z">
                      <w:r w:rsidDel="00AF1199">
                        <w:rPr>
                          <w:noProof/>
                        </w:rPr>
                        <w:delText>Stack Overflow, „Stack Overflow,” 2021. [Online]. Available: https://insights.stackoverflow.com/survey/2020#technology-most-loved-dreaded-and-wanted-web-frameworks-loved2.</w:delText>
                      </w:r>
                    </w:del>
                  </w:p>
                </w:tc>
              </w:tr>
              <w:tr w:rsidR="00885BDF" w:rsidDel="00AF1199" w14:paraId="26441FA3" w14:textId="77777777">
                <w:trPr>
                  <w:divId w:val="1304579565"/>
                  <w:tblCellSpacing w:w="15" w:type="dxa"/>
                  <w:del w:id="888" w:author="Szalkai Krisztián Farkas" w:date="2021-12-14T14:47:00Z"/>
                </w:trPr>
                <w:tc>
                  <w:tcPr>
                    <w:tcW w:w="50" w:type="pct"/>
                    <w:hideMark/>
                  </w:tcPr>
                  <w:p w14:paraId="6748908E" w14:textId="77777777" w:rsidR="00885BDF" w:rsidDel="00AF1199" w:rsidRDefault="00885BDF">
                    <w:pPr>
                      <w:pStyle w:val="Bibliography"/>
                      <w:rPr>
                        <w:del w:id="889" w:author="Szalkai Krisztián Farkas" w:date="2021-12-14T14:47:00Z"/>
                        <w:noProof/>
                      </w:rPr>
                    </w:pPr>
                    <w:del w:id="890" w:author="Szalkai Krisztián Farkas" w:date="2021-12-14T14:47:00Z">
                      <w:r w:rsidDel="00AF1199">
                        <w:rPr>
                          <w:noProof/>
                        </w:rPr>
                        <w:delText xml:space="preserve">[7] </w:delText>
                      </w:r>
                    </w:del>
                  </w:p>
                </w:tc>
                <w:tc>
                  <w:tcPr>
                    <w:tcW w:w="0" w:type="auto"/>
                    <w:hideMark/>
                  </w:tcPr>
                  <w:p w14:paraId="65DE8FEB" w14:textId="77777777" w:rsidR="00885BDF" w:rsidDel="00AF1199" w:rsidRDefault="00885BDF">
                    <w:pPr>
                      <w:pStyle w:val="Bibliography"/>
                      <w:rPr>
                        <w:del w:id="891" w:author="Szalkai Krisztián Farkas" w:date="2021-12-14T14:47:00Z"/>
                        <w:noProof/>
                      </w:rPr>
                    </w:pPr>
                    <w:del w:id="892" w:author="Szalkai Krisztián Farkas" w:date="2021-12-14T14:47:00Z">
                      <w:r w:rsidDel="00AF1199">
                        <w:rPr>
                          <w:noProof/>
                        </w:rPr>
                        <w:delText>Google, „Google Trends,” 2021. [Online]. Available: https://trends.google.com/trends/explore?cat=31&amp;q=Vue,React,Angular.</w:delText>
                      </w:r>
                    </w:del>
                  </w:p>
                </w:tc>
              </w:tr>
              <w:tr w:rsidR="00885BDF" w:rsidDel="00AF1199" w14:paraId="70682ADD" w14:textId="77777777">
                <w:trPr>
                  <w:divId w:val="1304579565"/>
                  <w:tblCellSpacing w:w="15" w:type="dxa"/>
                  <w:del w:id="893" w:author="Szalkai Krisztián Farkas" w:date="2021-12-14T14:47:00Z"/>
                </w:trPr>
                <w:tc>
                  <w:tcPr>
                    <w:tcW w:w="50" w:type="pct"/>
                    <w:hideMark/>
                  </w:tcPr>
                  <w:p w14:paraId="1E7E6DF5" w14:textId="77777777" w:rsidR="00885BDF" w:rsidDel="00AF1199" w:rsidRDefault="00885BDF">
                    <w:pPr>
                      <w:pStyle w:val="Bibliography"/>
                      <w:rPr>
                        <w:del w:id="894" w:author="Szalkai Krisztián Farkas" w:date="2021-12-14T14:47:00Z"/>
                        <w:noProof/>
                      </w:rPr>
                    </w:pPr>
                    <w:del w:id="895" w:author="Szalkai Krisztián Farkas" w:date="2021-12-14T14:47:00Z">
                      <w:r w:rsidDel="00AF1199">
                        <w:rPr>
                          <w:noProof/>
                        </w:rPr>
                        <w:delText xml:space="preserve">[8] </w:delText>
                      </w:r>
                    </w:del>
                  </w:p>
                </w:tc>
                <w:tc>
                  <w:tcPr>
                    <w:tcW w:w="0" w:type="auto"/>
                    <w:hideMark/>
                  </w:tcPr>
                  <w:p w14:paraId="734D1D41" w14:textId="77777777" w:rsidR="00885BDF" w:rsidDel="00AF1199" w:rsidRDefault="00885BDF">
                    <w:pPr>
                      <w:pStyle w:val="Bibliography"/>
                      <w:rPr>
                        <w:del w:id="896" w:author="Szalkai Krisztián Farkas" w:date="2021-12-14T14:47:00Z"/>
                        <w:noProof/>
                      </w:rPr>
                    </w:pPr>
                    <w:del w:id="897" w:author="Szalkai Krisztián Farkas" w:date="2021-12-14T14:47:00Z">
                      <w:r w:rsidDel="00AF1199">
                        <w:rPr>
                          <w:noProof/>
                        </w:rPr>
                        <w:delText>Flavio Copes, „Medium,” 11 April 2018. [Online]. Available: https://medium.com/free-code-camp/simple-http-requests-in-javascript-using-axios-272e1ac4a916.</w:delText>
                      </w:r>
                    </w:del>
                  </w:p>
                </w:tc>
              </w:tr>
              <w:tr w:rsidR="00885BDF" w:rsidDel="00AF1199" w14:paraId="382BBDB4" w14:textId="77777777">
                <w:trPr>
                  <w:divId w:val="1304579565"/>
                  <w:tblCellSpacing w:w="15" w:type="dxa"/>
                  <w:del w:id="898" w:author="Szalkai Krisztián Farkas" w:date="2021-12-14T14:47:00Z"/>
                </w:trPr>
                <w:tc>
                  <w:tcPr>
                    <w:tcW w:w="50" w:type="pct"/>
                    <w:hideMark/>
                  </w:tcPr>
                  <w:p w14:paraId="674161FC" w14:textId="77777777" w:rsidR="00885BDF" w:rsidDel="00AF1199" w:rsidRDefault="00885BDF">
                    <w:pPr>
                      <w:pStyle w:val="Bibliography"/>
                      <w:rPr>
                        <w:del w:id="899" w:author="Szalkai Krisztián Farkas" w:date="2021-12-14T14:47:00Z"/>
                        <w:noProof/>
                      </w:rPr>
                    </w:pPr>
                    <w:del w:id="900" w:author="Szalkai Krisztián Farkas" w:date="2021-12-14T14:47:00Z">
                      <w:r w:rsidDel="00AF1199">
                        <w:rPr>
                          <w:noProof/>
                        </w:rPr>
                        <w:delText xml:space="preserve">[9] </w:delText>
                      </w:r>
                    </w:del>
                  </w:p>
                </w:tc>
                <w:tc>
                  <w:tcPr>
                    <w:tcW w:w="0" w:type="auto"/>
                    <w:hideMark/>
                  </w:tcPr>
                  <w:p w14:paraId="5258EA92" w14:textId="77777777" w:rsidR="00885BDF" w:rsidDel="00AF1199" w:rsidRDefault="00885BDF">
                    <w:pPr>
                      <w:pStyle w:val="Bibliography"/>
                      <w:rPr>
                        <w:del w:id="901" w:author="Szalkai Krisztián Farkas" w:date="2021-12-14T14:47:00Z"/>
                        <w:noProof/>
                      </w:rPr>
                    </w:pPr>
                    <w:del w:id="902" w:author="Szalkai Krisztián Farkas" w:date="2021-12-14T14:47:00Z">
                      <w:r w:rsidDel="00AF1199">
                        <w:rPr>
                          <w:noProof/>
                        </w:rPr>
                        <w:delText>C. Nnamandi, „Medium,” 28 November 2018. [Online]. Available: https://blog.bitsrc.io/comparing-http-request-libraries-for-2019-7bedb1089c83.</w:delText>
                      </w:r>
                    </w:del>
                  </w:p>
                </w:tc>
              </w:tr>
              <w:tr w:rsidR="00885BDF" w:rsidDel="00AF1199" w14:paraId="78522639" w14:textId="77777777">
                <w:trPr>
                  <w:divId w:val="1304579565"/>
                  <w:tblCellSpacing w:w="15" w:type="dxa"/>
                  <w:del w:id="903" w:author="Szalkai Krisztián Farkas" w:date="2021-12-14T14:47:00Z"/>
                </w:trPr>
                <w:tc>
                  <w:tcPr>
                    <w:tcW w:w="50" w:type="pct"/>
                    <w:hideMark/>
                  </w:tcPr>
                  <w:p w14:paraId="011973FE" w14:textId="77777777" w:rsidR="00885BDF" w:rsidDel="00AF1199" w:rsidRDefault="00885BDF">
                    <w:pPr>
                      <w:pStyle w:val="Bibliography"/>
                      <w:rPr>
                        <w:del w:id="904" w:author="Szalkai Krisztián Farkas" w:date="2021-12-14T14:47:00Z"/>
                        <w:noProof/>
                      </w:rPr>
                    </w:pPr>
                    <w:del w:id="905" w:author="Szalkai Krisztián Farkas" w:date="2021-12-14T14:47:00Z">
                      <w:r w:rsidDel="00AF1199">
                        <w:rPr>
                          <w:noProof/>
                        </w:rPr>
                        <w:delText xml:space="preserve">[10] </w:delText>
                      </w:r>
                    </w:del>
                  </w:p>
                </w:tc>
                <w:tc>
                  <w:tcPr>
                    <w:tcW w:w="0" w:type="auto"/>
                    <w:hideMark/>
                  </w:tcPr>
                  <w:p w14:paraId="48838355" w14:textId="77777777" w:rsidR="00885BDF" w:rsidDel="00AF1199" w:rsidRDefault="00885BDF">
                    <w:pPr>
                      <w:pStyle w:val="Bibliography"/>
                      <w:rPr>
                        <w:del w:id="906" w:author="Szalkai Krisztián Farkas" w:date="2021-12-14T14:47:00Z"/>
                        <w:noProof/>
                      </w:rPr>
                    </w:pPr>
                    <w:del w:id="907" w:author="Szalkai Krisztián Farkas" w:date="2021-12-14T14:47:00Z">
                      <w:r w:rsidDel="00AF1199">
                        <w:rPr>
                          <w:noProof/>
                        </w:rPr>
                        <w:delText>D. Rawat, „DEV.TO,” 2 January 2019. [Online]. Available: https://dev.to/singhdigamber/what-is-typescript-jig.</w:delText>
                      </w:r>
                    </w:del>
                  </w:p>
                </w:tc>
              </w:tr>
              <w:tr w:rsidR="00885BDF" w:rsidDel="00AF1199" w14:paraId="5070B510" w14:textId="77777777">
                <w:trPr>
                  <w:divId w:val="1304579565"/>
                  <w:tblCellSpacing w:w="15" w:type="dxa"/>
                  <w:del w:id="908" w:author="Szalkai Krisztián Farkas" w:date="2021-12-14T14:47:00Z"/>
                </w:trPr>
                <w:tc>
                  <w:tcPr>
                    <w:tcW w:w="50" w:type="pct"/>
                    <w:hideMark/>
                  </w:tcPr>
                  <w:p w14:paraId="029155EB" w14:textId="77777777" w:rsidR="00885BDF" w:rsidDel="00AF1199" w:rsidRDefault="00885BDF">
                    <w:pPr>
                      <w:pStyle w:val="Bibliography"/>
                      <w:rPr>
                        <w:del w:id="909" w:author="Szalkai Krisztián Farkas" w:date="2021-12-14T14:47:00Z"/>
                        <w:noProof/>
                      </w:rPr>
                    </w:pPr>
                    <w:del w:id="910" w:author="Szalkai Krisztián Farkas" w:date="2021-12-14T14:47:00Z">
                      <w:r w:rsidDel="00AF1199">
                        <w:rPr>
                          <w:noProof/>
                        </w:rPr>
                        <w:delText xml:space="preserve">[11] </w:delText>
                      </w:r>
                    </w:del>
                  </w:p>
                </w:tc>
                <w:tc>
                  <w:tcPr>
                    <w:tcW w:w="0" w:type="auto"/>
                    <w:hideMark/>
                  </w:tcPr>
                  <w:p w14:paraId="1C99B991" w14:textId="77777777" w:rsidR="00885BDF" w:rsidDel="00AF1199" w:rsidRDefault="00885BDF">
                    <w:pPr>
                      <w:pStyle w:val="Bibliography"/>
                      <w:rPr>
                        <w:del w:id="911" w:author="Szalkai Krisztián Farkas" w:date="2021-12-14T14:47:00Z"/>
                        <w:noProof/>
                      </w:rPr>
                    </w:pPr>
                    <w:del w:id="912" w:author="Szalkai Krisztián Farkas" w:date="2021-12-14T14:47:00Z">
                      <w:r w:rsidDel="00AF1199">
                        <w:rPr>
                          <w:noProof/>
                        </w:rPr>
                        <w:delText>Unknown, „Zero to hero in TypeScript,” 16 April 2018. [Online]. Available: http://zerotoherointypescript.blogspot.com/2018/04/typescript-introduction.html.</w:delText>
                      </w:r>
                    </w:del>
                  </w:p>
                </w:tc>
              </w:tr>
              <w:tr w:rsidR="00885BDF" w:rsidDel="00AF1199" w14:paraId="07ABC043" w14:textId="77777777">
                <w:trPr>
                  <w:divId w:val="1304579565"/>
                  <w:tblCellSpacing w:w="15" w:type="dxa"/>
                  <w:del w:id="913" w:author="Szalkai Krisztián Farkas" w:date="2021-12-14T14:47:00Z"/>
                </w:trPr>
                <w:tc>
                  <w:tcPr>
                    <w:tcW w:w="50" w:type="pct"/>
                    <w:hideMark/>
                  </w:tcPr>
                  <w:p w14:paraId="0EDEF8F0" w14:textId="77777777" w:rsidR="00885BDF" w:rsidDel="00AF1199" w:rsidRDefault="00885BDF">
                    <w:pPr>
                      <w:pStyle w:val="Bibliography"/>
                      <w:rPr>
                        <w:del w:id="914" w:author="Szalkai Krisztián Farkas" w:date="2021-12-14T14:47:00Z"/>
                        <w:noProof/>
                      </w:rPr>
                    </w:pPr>
                    <w:del w:id="915" w:author="Szalkai Krisztián Farkas" w:date="2021-12-14T14:47:00Z">
                      <w:r w:rsidDel="00AF1199">
                        <w:rPr>
                          <w:noProof/>
                        </w:rPr>
                        <w:delText xml:space="preserve">[12] </w:delText>
                      </w:r>
                    </w:del>
                  </w:p>
                </w:tc>
                <w:tc>
                  <w:tcPr>
                    <w:tcW w:w="0" w:type="auto"/>
                    <w:hideMark/>
                  </w:tcPr>
                  <w:p w14:paraId="1B00C5AA" w14:textId="77777777" w:rsidR="00885BDF" w:rsidDel="00AF1199" w:rsidRDefault="00885BDF">
                    <w:pPr>
                      <w:pStyle w:val="Bibliography"/>
                      <w:rPr>
                        <w:del w:id="916" w:author="Szalkai Krisztián Farkas" w:date="2021-12-14T14:47:00Z"/>
                        <w:noProof/>
                      </w:rPr>
                    </w:pPr>
                    <w:del w:id="917" w:author="Szalkai Krisztián Farkas" w:date="2021-12-14T14:47:00Z">
                      <w:r w:rsidDel="00AF1199">
                        <w:rPr>
                          <w:noProof/>
                        </w:rPr>
                        <w:delText>M. Maki, „Medium,” 4 December 2017. [Online]. Available: https://medium.com/@marcellamaki/a-brief-overview-of-react-router-and-client-side-routing-70eb420e8cde.</w:delText>
                      </w:r>
                    </w:del>
                  </w:p>
                </w:tc>
              </w:tr>
            </w:tbl>
            <w:p w14:paraId="62FB71FA" w14:textId="77777777" w:rsidR="00885BDF" w:rsidDel="00AF1199" w:rsidRDefault="00885BDF">
              <w:pPr>
                <w:divId w:val="1304579565"/>
                <w:rPr>
                  <w:del w:id="918" w:author="Szalkai Krisztián Farkas" w:date="2021-12-14T14:47:00Z"/>
                  <w:noProof/>
                </w:rPr>
              </w:pPr>
            </w:p>
            <w:p w14:paraId="417C6A4D" w14:textId="2AB59A2B" w:rsidR="009F20AC" w:rsidRDefault="009F20AC" w:rsidP="00885BDF">
              <w:r>
                <w:rPr>
                  <w:b/>
                  <w:bCs/>
                  <w:noProof/>
                </w:rPr>
                <w:fldChar w:fldCharType="end"/>
              </w:r>
            </w:p>
          </w:sdtContent>
        </w:sdt>
      </w:sdtContent>
    </w:sdt>
    <w:p w14:paraId="105D3924" w14:textId="77777777" w:rsidR="009F20AC" w:rsidRPr="009F20AC" w:rsidRDefault="009F20AC" w:rsidP="009F20AC"/>
    <w:sectPr w:rsidR="009F20AC" w:rsidRPr="009F20AC" w:rsidSect="00D23BFC">
      <w:headerReference w:type="even" r:id="rId68"/>
      <w:footerReference w:type="default" r:id="rId69"/>
      <w:type w:val="continuous"/>
      <w:pgSz w:w="11907" w:h="16840" w:code="9"/>
      <w:pgMar w:top="1418" w:right="1418" w:bottom="1418" w:left="1418" w:header="709" w:footer="709" w:gutter="567"/>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2" w:author="Albert István" w:date="2021-12-10T09:21:00Z" w:initials="AI">
    <w:p w14:paraId="704C2580" w14:textId="5CA2EBB9" w:rsidR="00543CEE" w:rsidRDefault="00543CEE">
      <w:pPr>
        <w:pStyle w:val="CommentText"/>
      </w:pPr>
      <w:r>
        <w:rPr>
          <w:rStyle w:val="CommentReference"/>
        </w:rPr>
        <w:annotationRef/>
      </w:r>
      <w:r>
        <w:t>.NET mindig nagybetű</w:t>
      </w:r>
    </w:p>
  </w:comment>
  <w:comment w:id="314" w:author="Albert István" w:date="2021-12-10T09:22:00Z" w:initials="AI">
    <w:p w14:paraId="713A0586" w14:textId="7EEE405E" w:rsidR="00543CEE" w:rsidRDefault="00543CEE">
      <w:pPr>
        <w:pStyle w:val="CommentText"/>
      </w:pPr>
      <w:r>
        <w:rPr>
          <w:rStyle w:val="CommentReference"/>
        </w:rPr>
        <w:annotationRef/>
      </w:r>
      <w:r>
        <w:t>melyik verzió?</w:t>
      </w:r>
    </w:p>
  </w:comment>
  <w:comment w:id="324" w:author="Albert István" w:date="2021-12-10T09:23:00Z" w:initials="AI">
    <w:p w14:paraId="15284233" w14:textId="6D924555" w:rsidR="00543CEE" w:rsidRDefault="00543CEE">
      <w:pPr>
        <w:pStyle w:val="CommentText"/>
      </w:pPr>
      <w:r>
        <w:rPr>
          <w:rStyle w:val="CommentReference"/>
        </w:rPr>
        <w:annotationRef/>
      </w:r>
      <w:r>
        <w:t>számozva szoktuk hivatkozni a referenciákat, így: [2]</w:t>
      </w:r>
    </w:p>
  </w:comment>
  <w:comment w:id="328" w:author="Albert István" w:date="2021-12-10T09:23:00Z" w:initials="AI">
    <w:p w14:paraId="1F7AC338" w14:textId="5C06AC3B" w:rsidR="00543CEE" w:rsidRDefault="00543CEE">
      <w:pPr>
        <w:pStyle w:val="CommentText"/>
      </w:pPr>
      <w:r>
        <w:rPr>
          <w:rStyle w:val="CommentReference"/>
        </w:rPr>
        <w:annotationRef/>
      </w:r>
      <w:r>
        <w:t>te melyiket használtad? már itt érdemes mindig összekötni az aktuális feladattal</w:t>
      </w:r>
    </w:p>
  </w:comment>
  <w:comment w:id="366" w:author="Albert István" w:date="2021-12-10T09:26:00Z" w:initials="AI">
    <w:p w14:paraId="070A3226" w14:textId="3B76CD79" w:rsidR="00543CEE" w:rsidRDefault="00543CEE">
      <w:pPr>
        <w:pStyle w:val="CommentText"/>
      </w:pPr>
      <w:r>
        <w:rPr>
          <w:rStyle w:val="CommentReference"/>
        </w:rPr>
        <w:annotationRef/>
      </w:r>
      <w:r>
        <w:t>használd a word helyesírás ellenőrzőjét!</w:t>
      </w:r>
    </w:p>
  </w:comment>
  <w:comment w:id="486" w:author="Albert István" w:date="2021-12-10T09:33:00Z" w:initials="AI">
    <w:p w14:paraId="1493104A" w14:textId="7C194A03" w:rsidR="0058588E" w:rsidRDefault="0058588E">
      <w:pPr>
        <w:pStyle w:val="CommentText"/>
      </w:pPr>
      <w:r>
        <w:rPr>
          <w:rStyle w:val="CommentReference"/>
        </w:rPr>
        <w:annotationRef/>
      </w:r>
      <w:r>
        <w:t xml:space="preserve">ide is </w:t>
      </w:r>
      <w:r>
        <w:t>jól jönne egy ábra</w:t>
      </w:r>
    </w:p>
  </w:comment>
  <w:comment w:id="487" w:author="Albert István" w:date="2021-12-10T09:33:00Z" w:initials="AI">
    <w:p w14:paraId="7139493A" w14:textId="5150C179" w:rsidR="0058588E" w:rsidRDefault="0058588E">
      <w:pPr>
        <w:pStyle w:val="CommentText"/>
      </w:pPr>
      <w:r>
        <w:rPr>
          <w:rStyle w:val="CommentReference"/>
        </w:rPr>
        <w:annotationRef/>
      </w:r>
      <w:r>
        <w:t xml:space="preserve">a </w:t>
      </w:r>
      <w:r>
        <w:t>rétegek assemblyk? projektek?</w:t>
      </w:r>
    </w:p>
  </w:comment>
  <w:comment w:id="620" w:author="Albert István" w:date="2021-12-10T09:37:00Z" w:initials="AI">
    <w:p w14:paraId="221B0D1C" w14:textId="22334C36" w:rsidR="0058588E" w:rsidRDefault="0058588E">
      <w:pPr>
        <w:pStyle w:val="CommentText"/>
      </w:pPr>
      <w:r>
        <w:rPr>
          <w:rStyle w:val="CommentReference"/>
        </w:rPr>
        <w:annotationRef/>
      </w:r>
      <w:r>
        <w:t>itt segítene egy ábra!</w:t>
      </w:r>
    </w:p>
  </w:comment>
  <w:comment w:id="716" w:author="Albert István" w:date="2021-12-10T09:40:00Z" w:initials="AI">
    <w:p w14:paraId="24FF80DF" w14:textId="0075E250" w:rsidR="0058588E" w:rsidRDefault="0058588E">
      <w:pPr>
        <w:pStyle w:val="CommentText"/>
      </w:pPr>
      <w:r>
        <w:rPr>
          <w:rStyle w:val="CommentReference"/>
        </w:rPr>
        <w:annotationRef/>
      </w:r>
      <w:r>
        <w:t>ez most nagyon egy felhasználói kézikönyvre hasonlít, inkább a technikai részét próbáld megfogni, mit mondanál el az egyes oldalakról egy fejlesztőnek, akinek ott hibát kell javítania stb!</w:t>
      </w:r>
    </w:p>
  </w:comment>
  <w:comment w:id="757" w:author="Albert István" w:date="2021-12-10T09:41:00Z" w:initials="AI">
    <w:p w14:paraId="3DBA9FCD" w14:textId="1377D09B" w:rsidR="00E51428" w:rsidRDefault="00E51428">
      <w:pPr>
        <w:pStyle w:val="CommentText"/>
      </w:pPr>
      <w:r>
        <w:rPr>
          <w:rStyle w:val="CommentReference"/>
        </w:rPr>
        <w:annotationRef/>
      </w:r>
      <w:r>
        <w:t xml:space="preserve">számozd az irodalomjegyzéket! keress papír alapú forrásokat is, illetve 50%-kal legyen több referenciád, amire a dolgozatból hivatkozol 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4C2580" w15:done="1"/>
  <w15:commentEx w15:paraId="713A0586" w15:done="1"/>
  <w15:commentEx w15:paraId="15284233" w15:done="1"/>
  <w15:commentEx w15:paraId="1F7AC338" w15:done="1"/>
  <w15:commentEx w15:paraId="070A3226" w15:done="1"/>
  <w15:commentEx w15:paraId="1493104A" w15:done="0"/>
  <w15:commentEx w15:paraId="7139493A" w15:done="1"/>
  <w15:commentEx w15:paraId="221B0D1C" w15:done="1"/>
  <w15:commentEx w15:paraId="24FF80DF" w15:done="0"/>
  <w15:commentEx w15:paraId="3DBA9F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D9AAA" w16cex:dateUtc="2021-12-10T08:21:00Z"/>
  <w16cex:commentExtensible w16cex:durableId="255D9AD9" w16cex:dateUtc="2021-12-10T08:22:00Z"/>
  <w16cex:commentExtensible w16cex:durableId="255D9AF9" w16cex:dateUtc="2021-12-10T08:23:00Z"/>
  <w16cex:commentExtensible w16cex:durableId="255D9B2D" w16cex:dateUtc="2021-12-10T08:23:00Z"/>
  <w16cex:commentExtensible w16cex:durableId="255D9BC5" w16cex:dateUtc="2021-12-10T08:26:00Z"/>
  <w16cex:commentExtensible w16cex:durableId="255D9D5D" w16cex:dateUtc="2021-12-10T08:33:00Z"/>
  <w16cex:commentExtensible w16cex:durableId="255D9D76" w16cex:dateUtc="2021-12-10T08:33:00Z"/>
  <w16cex:commentExtensible w16cex:durableId="255D9E50" w16cex:dateUtc="2021-12-10T08:37:00Z"/>
  <w16cex:commentExtensible w16cex:durableId="255D9EF1" w16cex:dateUtc="2021-12-10T08:40:00Z"/>
  <w16cex:commentExtensible w16cex:durableId="255D9F55" w16cex:dateUtc="2021-12-10T08: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4C2580" w16cid:durableId="255D9AAA"/>
  <w16cid:commentId w16cid:paraId="713A0586" w16cid:durableId="255D9AD9"/>
  <w16cid:commentId w16cid:paraId="15284233" w16cid:durableId="255D9AF9"/>
  <w16cid:commentId w16cid:paraId="1F7AC338" w16cid:durableId="255D9B2D"/>
  <w16cid:commentId w16cid:paraId="070A3226" w16cid:durableId="255D9BC5"/>
  <w16cid:commentId w16cid:paraId="1493104A" w16cid:durableId="255D9D5D"/>
  <w16cid:commentId w16cid:paraId="7139493A" w16cid:durableId="255D9D76"/>
  <w16cid:commentId w16cid:paraId="221B0D1C" w16cid:durableId="255D9E50"/>
  <w16cid:commentId w16cid:paraId="24FF80DF" w16cid:durableId="255D9EF1"/>
  <w16cid:commentId w16cid:paraId="3DBA9FCD" w16cid:durableId="255D9F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FA603" w14:textId="77777777" w:rsidR="002F101F" w:rsidRDefault="002F101F">
      <w:r>
        <w:separator/>
      </w:r>
    </w:p>
  </w:endnote>
  <w:endnote w:type="continuationSeparator" w:id="0">
    <w:p w14:paraId="78305F97" w14:textId="77777777" w:rsidR="002F101F" w:rsidRDefault="002F10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543CEE" w:rsidRDefault="00543CEE">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543CEE" w:rsidRDefault="00543CEE" w:rsidP="00C00B3C">
    <w:pPr>
      <w:pStyle w:val="Footer"/>
    </w:pP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5593E" w14:textId="77777777" w:rsidR="002F101F" w:rsidRDefault="002F101F">
      <w:r>
        <w:separator/>
      </w:r>
    </w:p>
  </w:footnote>
  <w:footnote w:type="continuationSeparator" w:id="0">
    <w:p w14:paraId="540032C7" w14:textId="77777777" w:rsidR="002F101F" w:rsidRDefault="002F10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543CEE" w:rsidRDefault="00543CEE"/>
  <w:p w14:paraId="2FBE2084" w14:textId="77777777" w:rsidR="00543CEE" w:rsidRDefault="00543CEE"/>
  <w:p w14:paraId="2BF231C2" w14:textId="77777777" w:rsidR="00543CEE" w:rsidRDefault="00543CE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64663FB"/>
    <w:multiLevelType w:val="hybridMultilevel"/>
    <w:tmpl w:val="41DAA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2316CB"/>
    <w:multiLevelType w:val="hybridMultilevel"/>
    <w:tmpl w:val="33164F1E"/>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C6083E"/>
    <w:multiLevelType w:val="hybridMultilevel"/>
    <w:tmpl w:val="6FD6E0DC"/>
    <w:lvl w:ilvl="0" w:tplc="B8E0FE5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5EE0508"/>
    <w:multiLevelType w:val="multilevel"/>
    <w:tmpl w:val="418E4214"/>
    <w:numStyleLink w:val="tmutatszmozottlista"/>
  </w:abstractNum>
  <w:abstractNum w:abstractNumId="15"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1C86672C"/>
    <w:multiLevelType w:val="hybridMultilevel"/>
    <w:tmpl w:val="73A4F13C"/>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C9D4D1A"/>
    <w:multiLevelType w:val="hybridMultilevel"/>
    <w:tmpl w:val="23109B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6341771"/>
    <w:multiLevelType w:val="hybridMultilevel"/>
    <w:tmpl w:val="1584B23C"/>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575158E"/>
    <w:multiLevelType w:val="hybridMultilevel"/>
    <w:tmpl w:val="491C0A50"/>
    <w:lvl w:ilvl="0" w:tplc="0EDC6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5"/>
  </w:num>
  <w:num w:numId="4">
    <w:abstractNumId w:val="23"/>
  </w:num>
  <w:num w:numId="5">
    <w:abstractNumId w:val="24"/>
  </w:num>
  <w:num w:numId="6">
    <w:abstractNumId w:val="25"/>
  </w:num>
  <w:num w:numId="7">
    <w:abstractNumId w:val="19"/>
  </w:num>
  <w:num w:numId="8">
    <w:abstractNumId w:val="14"/>
  </w:num>
  <w:num w:numId="9">
    <w:abstractNumId w:val="21"/>
  </w:num>
  <w:num w:numId="10">
    <w:abstractNumId w:val="29"/>
  </w:num>
  <w:num w:numId="11">
    <w:abstractNumId w:val="22"/>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7"/>
  </w:num>
  <w:num w:numId="24">
    <w:abstractNumId w:val="16"/>
  </w:num>
  <w:num w:numId="25">
    <w:abstractNumId w:val="26"/>
  </w:num>
  <w:num w:numId="26">
    <w:abstractNumId w:val="20"/>
  </w:num>
  <w:num w:numId="27">
    <w:abstractNumId w:val="12"/>
  </w:num>
  <w:num w:numId="28">
    <w:abstractNumId w:val="11"/>
  </w:num>
  <w:num w:numId="29">
    <w:abstractNumId w:val="18"/>
  </w:num>
  <w:num w:numId="30">
    <w:abstractNumId w:val="1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zalkai Krisztián Farkas">
    <w15:presenceInfo w15:providerId="None" w15:userId="Szalkai Krisztián Farkas"/>
  </w15:person>
  <w15:person w15:author="Albert István">
    <w15:presenceInfo w15:providerId="None" w15:userId="Albert Istvá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revisionView w:markup="0"/>
  <w:trackRevisions/>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3315"/>
    <w:rsid w:val="000062F4"/>
    <w:rsid w:val="0001192F"/>
    <w:rsid w:val="00014161"/>
    <w:rsid w:val="000223BB"/>
    <w:rsid w:val="000226AA"/>
    <w:rsid w:val="000273AB"/>
    <w:rsid w:val="000404D9"/>
    <w:rsid w:val="0004126F"/>
    <w:rsid w:val="00046A31"/>
    <w:rsid w:val="00062283"/>
    <w:rsid w:val="00090A7A"/>
    <w:rsid w:val="000A379C"/>
    <w:rsid w:val="000A7483"/>
    <w:rsid w:val="000B1AEC"/>
    <w:rsid w:val="000B2177"/>
    <w:rsid w:val="000B53E0"/>
    <w:rsid w:val="000C549F"/>
    <w:rsid w:val="000D011F"/>
    <w:rsid w:val="000E4067"/>
    <w:rsid w:val="000F111F"/>
    <w:rsid w:val="00133748"/>
    <w:rsid w:val="001368B4"/>
    <w:rsid w:val="00140598"/>
    <w:rsid w:val="001407F6"/>
    <w:rsid w:val="001545C1"/>
    <w:rsid w:val="00160F24"/>
    <w:rsid w:val="00162232"/>
    <w:rsid w:val="00171054"/>
    <w:rsid w:val="001719AA"/>
    <w:rsid w:val="00175F32"/>
    <w:rsid w:val="00176DB4"/>
    <w:rsid w:val="001867B4"/>
    <w:rsid w:val="00195C8C"/>
    <w:rsid w:val="001A57BC"/>
    <w:rsid w:val="001B49F1"/>
    <w:rsid w:val="001D041F"/>
    <w:rsid w:val="002102C3"/>
    <w:rsid w:val="002245ED"/>
    <w:rsid w:val="00225F65"/>
    <w:rsid w:val="00227347"/>
    <w:rsid w:val="00234A06"/>
    <w:rsid w:val="00240DCD"/>
    <w:rsid w:val="002660E6"/>
    <w:rsid w:val="00267677"/>
    <w:rsid w:val="00275025"/>
    <w:rsid w:val="00282CCE"/>
    <w:rsid w:val="002841F9"/>
    <w:rsid w:val="002907ED"/>
    <w:rsid w:val="002A1D79"/>
    <w:rsid w:val="002D0621"/>
    <w:rsid w:val="002D7DA9"/>
    <w:rsid w:val="002E1D2A"/>
    <w:rsid w:val="002F101F"/>
    <w:rsid w:val="00302BB3"/>
    <w:rsid w:val="00313013"/>
    <w:rsid w:val="0031354E"/>
    <w:rsid w:val="00325A03"/>
    <w:rsid w:val="00335BC9"/>
    <w:rsid w:val="00350AEC"/>
    <w:rsid w:val="00353D9B"/>
    <w:rsid w:val="00355BFC"/>
    <w:rsid w:val="003650F6"/>
    <w:rsid w:val="0037381F"/>
    <w:rsid w:val="003A4CDB"/>
    <w:rsid w:val="003B6F79"/>
    <w:rsid w:val="003C3B21"/>
    <w:rsid w:val="003E70B1"/>
    <w:rsid w:val="003F3057"/>
    <w:rsid w:val="003F5425"/>
    <w:rsid w:val="00410924"/>
    <w:rsid w:val="004267A5"/>
    <w:rsid w:val="00437A52"/>
    <w:rsid w:val="00462DC6"/>
    <w:rsid w:val="0048395A"/>
    <w:rsid w:val="004851C7"/>
    <w:rsid w:val="00486C1A"/>
    <w:rsid w:val="00492483"/>
    <w:rsid w:val="00495D50"/>
    <w:rsid w:val="004A4B8D"/>
    <w:rsid w:val="004D4413"/>
    <w:rsid w:val="004D6706"/>
    <w:rsid w:val="004E23DB"/>
    <w:rsid w:val="004F5086"/>
    <w:rsid w:val="00502A30"/>
    <w:rsid w:val="00505DC4"/>
    <w:rsid w:val="005076B8"/>
    <w:rsid w:val="005202C0"/>
    <w:rsid w:val="00521C0A"/>
    <w:rsid w:val="00527A9B"/>
    <w:rsid w:val="005307FC"/>
    <w:rsid w:val="0053114B"/>
    <w:rsid w:val="00533ED1"/>
    <w:rsid w:val="00535099"/>
    <w:rsid w:val="005417DB"/>
    <w:rsid w:val="00543CEE"/>
    <w:rsid w:val="00550566"/>
    <w:rsid w:val="005524FC"/>
    <w:rsid w:val="00553457"/>
    <w:rsid w:val="0055535F"/>
    <w:rsid w:val="005612C6"/>
    <w:rsid w:val="00561D1D"/>
    <w:rsid w:val="005751D9"/>
    <w:rsid w:val="00576495"/>
    <w:rsid w:val="0058588E"/>
    <w:rsid w:val="00591320"/>
    <w:rsid w:val="00591AE4"/>
    <w:rsid w:val="00594765"/>
    <w:rsid w:val="005A481C"/>
    <w:rsid w:val="005D3443"/>
    <w:rsid w:val="005D385B"/>
    <w:rsid w:val="005D6E52"/>
    <w:rsid w:val="005D70C4"/>
    <w:rsid w:val="005E01E0"/>
    <w:rsid w:val="005E3935"/>
    <w:rsid w:val="005E7DC2"/>
    <w:rsid w:val="005F0F4B"/>
    <w:rsid w:val="005F3404"/>
    <w:rsid w:val="00613D0E"/>
    <w:rsid w:val="0062185B"/>
    <w:rsid w:val="00623197"/>
    <w:rsid w:val="006308FD"/>
    <w:rsid w:val="00634E8E"/>
    <w:rsid w:val="0063585C"/>
    <w:rsid w:val="00637576"/>
    <w:rsid w:val="00641018"/>
    <w:rsid w:val="006463B9"/>
    <w:rsid w:val="00650C7C"/>
    <w:rsid w:val="006512A9"/>
    <w:rsid w:val="0065430E"/>
    <w:rsid w:val="00661931"/>
    <w:rsid w:val="00674029"/>
    <w:rsid w:val="00675281"/>
    <w:rsid w:val="00681E99"/>
    <w:rsid w:val="00692605"/>
    <w:rsid w:val="006A1B7F"/>
    <w:rsid w:val="006B00FC"/>
    <w:rsid w:val="006B6AC2"/>
    <w:rsid w:val="006B74A8"/>
    <w:rsid w:val="006C2F65"/>
    <w:rsid w:val="006D338C"/>
    <w:rsid w:val="006E41F8"/>
    <w:rsid w:val="006E55CC"/>
    <w:rsid w:val="006E7E63"/>
    <w:rsid w:val="006F3D02"/>
    <w:rsid w:val="006F512E"/>
    <w:rsid w:val="006F5297"/>
    <w:rsid w:val="00700E3A"/>
    <w:rsid w:val="00701C0D"/>
    <w:rsid w:val="0070605A"/>
    <w:rsid w:val="00726C43"/>
    <w:rsid w:val="007304D9"/>
    <w:rsid w:val="00730B3C"/>
    <w:rsid w:val="0074676E"/>
    <w:rsid w:val="00754EE5"/>
    <w:rsid w:val="00757C1C"/>
    <w:rsid w:val="00760739"/>
    <w:rsid w:val="007636F2"/>
    <w:rsid w:val="00767FFD"/>
    <w:rsid w:val="00775259"/>
    <w:rsid w:val="007762DA"/>
    <w:rsid w:val="00780511"/>
    <w:rsid w:val="00782964"/>
    <w:rsid w:val="0079222B"/>
    <w:rsid w:val="007A08BD"/>
    <w:rsid w:val="007A7C0E"/>
    <w:rsid w:val="007C7077"/>
    <w:rsid w:val="007D3525"/>
    <w:rsid w:val="007E3497"/>
    <w:rsid w:val="007E4DF2"/>
    <w:rsid w:val="007E7E67"/>
    <w:rsid w:val="007F5AFF"/>
    <w:rsid w:val="00800F28"/>
    <w:rsid w:val="00802B1C"/>
    <w:rsid w:val="008077E2"/>
    <w:rsid w:val="00816BCB"/>
    <w:rsid w:val="00835B08"/>
    <w:rsid w:val="00854BDC"/>
    <w:rsid w:val="0085507F"/>
    <w:rsid w:val="00861097"/>
    <w:rsid w:val="008646E1"/>
    <w:rsid w:val="00876463"/>
    <w:rsid w:val="008859A2"/>
    <w:rsid w:val="00885BDF"/>
    <w:rsid w:val="00895C2F"/>
    <w:rsid w:val="008D1242"/>
    <w:rsid w:val="008D5985"/>
    <w:rsid w:val="008E0BBB"/>
    <w:rsid w:val="008E7228"/>
    <w:rsid w:val="008F17DB"/>
    <w:rsid w:val="0090541F"/>
    <w:rsid w:val="009259D0"/>
    <w:rsid w:val="00937025"/>
    <w:rsid w:val="00940CB1"/>
    <w:rsid w:val="0098532E"/>
    <w:rsid w:val="00995467"/>
    <w:rsid w:val="00995C39"/>
    <w:rsid w:val="009A32B9"/>
    <w:rsid w:val="009B1AB8"/>
    <w:rsid w:val="009B70F4"/>
    <w:rsid w:val="009C1C93"/>
    <w:rsid w:val="009C594D"/>
    <w:rsid w:val="009D2599"/>
    <w:rsid w:val="009D32F6"/>
    <w:rsid w:val="009E67D2"/>
    <w:rsid w:val="009F20AC"/>
    <w:rsid w:val="009F56BC"/>
    <w:rsid w:val="00A2233E"/>
    <w:rsid w:val="00A25F6F"/>
    <w:rsid w:val="00A32FD5"/>
    <w:rsid w:val="00A34DC4"/>
    <w:rsid w:val="00A427C2"/>
    <w:rsid w:val="00A46295"/>
    <w:rsid w:val="00A4688E"/>
    <w:rsid w:val="00A47AEB"/>
    <w:rsid w:val="00A627F1"/>
    <w:rsid w:val="00A64E75"/>
    <w:rsid w:val="00A73D51"/>
    <w:rsid w:val="00A8197D"/>
    <w:rsid w:val="00AB511F"/>
    <w:rsid w:val="00AC0AED"/>
    <w:rsid w:val="00AC221E"/>
    <w:rsid w:val="00AC2AC7"/>
    <w:rsid w:val="00AD2145"/>
    <w:rsid w:val="00AE05C4"/>
    <w:rsid w:val="00AE109B"/>
    <w:rsid w:val="00AE7610"/>
    <w:rsid w:val="00AF10DC"/>
    <w:rsid w:val="00AF1199"/>
    <w:rsid w:val="00B0541D"/>
    <w:rsid w:val="00B07DFA"/>
    <w:rsid w:val="00B10E9D"/>
    <w:rsid w:val="00B12621"/>
    <w:rsid w:val="00B13FD0"/>
    <w:rsid w:val="00B16E7C"/>
    <w:rsid w:val="00B17252"/>
    <w:rsid w:val="00B31E04"/>
    <w:rsid w:val="00B37DFD"/>
    <w:rsid w:val="00B4104A"/>
    <w:rsid w:val="00B44768"/>
    <w:rsid w:val="00B50CAA"/>
    <w:rsid w:val="00B65F66"/>
    <w:rsid w:val="00B71C3A"/>
    <w:rsid w:val="00B73F45"/>
    <w:rsid w:val="00B758BD"/>
    <w:rsid w:val="00B924E2"/>
    <w:rsid w:val="00B96880"/>
    <w:rsid w:val="00B97556"/>
    <w:rsid w:val="00BA62D3"/>
    <w:rsid w:val="00BB2789"/>
    <w:rsid w:val="00BD207C"/>
    <w:rsid w:val="00BF1594"/>
    <w:rsid w:val="00BF4292"/>
    <w:rsid w:val="00BF556F"/>
    <w:rsid w:val="00C00B3C"/>
    <w:rsid w:val="00C100F0"/>
    <w:rsid w:val="00C10C5D"/>
    <w:rsid w:val="00C2686E"/>
    <w:rsid w:val="00C31260"/>
    <w:rsid w:val="00C5312C"/>
    <w:rsid w:val="00C53F92"/>
    <w:rsid w:val="00C57865"/>
    <w:rsid w:val="00C613B7"/>
    <w:rsid w:val="00C62937"/>
    <w:rsid w:val="00C66EE8"/>
    <w:rsid w:val="00C73DEE"/>
    <w:rsid w:val="00C834D8"/>
    <w:rsid w:val="00C84464"/>
    <w:rsid w:val="00C84ABD"/>
    <w:rsid w:val="00C87C80"/>
    <w:rsid w:val="00C94815"/>
    <w:rsid w:val="00CB2DA7"/>
    <w:rsid w:val="00CB5346"/>
    <w:rsid w:val="00CB711D"/>
    <w:rsid w:val="00CF0D0B"/>
    <w:rsid w:val="00D01440"/>
    <w:rsid w:val="00D04442"/>
    <w:rsid w:val="00D07335"/>
    <w:rsid w:val="00D109FF"/>
    <w:rsid w:val="00D1632F"/>
    <w:rsid w:val="00D16B11"/>
    <w:rsid w:val="00D17BF3"/>
    <w:rsid w:val="00D23BFC"/>
    <w:rsid w:val="00D325B9"/>
    <w:rsid w:val="00D41B2C"/>
    <w:rsid w:val="00D429F2"/>
    <w:rsid w:val="00D45397"/>
    <w:rsid w:val="00D52925"/>
    <w:rsid w:val="00D53F5A"/>
    <w:rsid w:val="00D6481A"/>
    <w:rsid w:val="00D7000C"/>
    <w:rsid w:val="00D81927"/>
    <w:rsid w:val="00D824FB"/>
    <w:rsid w:val="00D85080"/>
    <w:rsid w:val="00D94194"/>
    <w:rsid w:val="00D95BF2"/>
    <w:rsid w:val="00D95D8F"/>
    <w:rsid w:val="00D95E2C"/>
    <w:rsid w:val="00D962B4"/>
    <w:rsid w:val="00DA1C88"/>
    <w:rsid w:val="00DA31D5"/>
    <w:rsid w:val="00DB54B4"/>
    <w:rsid w:val="00DD6A58"/>
    <w:rsid w:val="00DE3404"/>
    <w:rsid w:val="00DE5CC3"/>
    <w:rsid w:val="00E02653"/>
    <w:rsid w:val="00E05918"/>
    <w:rsid w:val="00E07C5F"/>
    <w:rsid w:val="00E07EE4"/>
    <w:rsid w:val="00E15BC3"/>
    <w:rsid w:val="00E2047F"/>
    <w:rsid w:val="00E27316"/>
    <w:rsid w:val="00E403C3"/>
    <w:rsid w:val="00E42F0D"/>
    <w:rsid w:val="00E51428"/>
    <w:rsid w:val="00E6089D"/>
    <w:rsid w:val="00E62BBF"/>
    <w:rsid w:val="00E72609"/>
    <w:rsid w:val="00E737B7"/>
    <w:rsid w:val="00E74220"/>
    <w:rsid w:val="00E824FD"/>
    <w:rsid w:val="00E8385C"/>
    <w:rsid w:val="00E86A0C"/>
    <w:rsid w:val="00E955B0"/>
    <w:rsid w:val="00EA6977"/>
    <w:rsid w:val="00EB0537"/>
    <w:rsid w:val="00EC2E6F"/>
    <w:rsid w:val="00ED07F3"/>
    <w:rsid w:val="00ED1FB9"/>
    <w:rsid w:val="00ED24FC"/>
    <w:rsid w:val="00EE1A1F"/>
    <w:rsid w:val="00EE2264"/>
    <w:rsid w:val="00EE7024"/>
    <w:rsid w:val="00EE76B8"/>
    <w:rsid w:val="00F050F9"/>
    <w:rsid w:val="00F05203"/>
    <w:rsid w:val="00F51B4F"/>
    <w:rsid w:val="00F556E5"/>
    <w:rsid w:val="00F60F57"/>
    <w:rsid w:val="00F61327"/>
    <w:rsid w:val="00F71D02"/>
    <w:rsid w:val="00F8523B"/>
    <w:rsid w:val="00FB5E8A"/>
    <w:rsid w:val="00FD4364"/>
    <w:rsid w:val="00FD44FC"/>
    <w:rsid w:val="00FD6872"/>
    <w:rsid w:val="00FD6F03"/>
    <w:rsid w:val="00FE3C1F"/>
    <w:rsid w:val="00FE4443"/>
    <w:rsid w:val="00FF21F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toc 1" w:uiPriority="39"/>
    <w:lsdException w:name="toc 2" w:uiPriority="39"/>
    <w:lsdException w:name="toc 3" w:uiPriority="39"/>
    <w:lsdException w:name="annotation text" w:uiPriority="99"/>
    <w:lsdException w:name="caption" w:qFormat="1"/>
    <w:lsdException w:name="annotation reference" w:uiPriority="99"/>
    <w:lsdException w:name="Hyperlink" w:uiPriority="99"/>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4220"/>
    <w:pPr>
      <w:spacing w:after="120" w:line="360" w:lineRule="auto"/>
      <w:ind w:firstLine="720"/>
      <w:jc w:val="both"/>
    </w:pPr>
    <w:rPr>
      <w:sz w:val="24"/>
      <w:szCs w:val="24"/>
      <w:lang w:eastAsia="en-US"/>
    </w:rPr>
  </w:style>
  <w:style w:type="paragraph" w:styleId="Heading1">
    <w:name w:val="heading 1"/>
    <w:basedOn w:val="Normal"/>
    <w:next w:val="Normal"/>
    <w:link w:val="Heading1Char"/>
    <w:autoRedefine/>
    <w:uiPriority w:val="9"/>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C57865"/>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876463"/>
    <w:rPr>
      <w:i/>
      <w:iCs/>
      <w:noProof/>
      <w:lang w:val="en-U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autoRedefine/>
    <w:qFormat/>
    <w:rsid w:val="00DA1C88"/>
    <w:pPr>
      <w:keepNext/>
      <w:keepLines/>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8" w:firstLine="0"/>
      <w:contextualSpacing/>
      <w:jc w:val="left"/>
    </w:pPr>
    <w:rPr>
      <w:rFonts w:ascii="Consolas" w:hAnsi="Consolas"/>
      <w:noProof/>
      <w:color w:val="000000"/>
      <w:sz w:val="20"/>
      <w:lang w:val="en-US" w:eastAsia="hu-HU"/>
      <w14:textFill>
        <w14:solidFill>
          <w14:srgbClr w14:val="000000">
            <w14:lumMod w14:val="75000"/>
          </w14:srgbClr>
        </w14:solidFill>
      </w14:textFill>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character" w:customStyle="1" w:styleId="Heading1Char">
    <w:name w:val="Heading 1 Char"/>
    <w:basedOn w:val="DefaultParagraphFont"/>
    <w:link w:val="Heading1"/>
    <w:uiPriority w:val="9"/>
    <w:rsid w:val="009F20AC"/>
    <w:rPr>
      <w:rFonts w:cs="Arial"/>
      <w:b/>
      <w:bCs/>
      <w:kern w:val="32"/>
      <w:sz w:val="36"/>
      <w:szCs w:val="32"/>
      <w:lang w:eastAsia="en-US"/>
    </w:rPr>
  </w:style>
  <w:style w:type="paragraph" w:styleId="Bibliography">
    <w:name w:val="Bibliography"/>
    <w:basedOn w:val="Normal"/>
    <w:next w:val="Normal"/>
    <w:uiPriority w:val="37"/>
    <w:unhideWhenUsed/>
    <w:rsid w:val="009F20AC"/>
  </w:style>
  <w:style w:type="character" w:styleId="CommentReference">
    <w:name w:val="annotation reference"/>
    <w:basedOn w:val="DefaultParagraphFont"/>
    <w:uiPriority w:val="99"/>
    <w:unhideWhenUsed/>
    <w:rsid w:val="002660E6"/>
    <w:rPr>
      <w:sz w:val="16"/>
      <w:szCs w:val="16"/>
    </w:rPr>
  </w:style>
  <w:style w:type="paragraph" w:styleId="CommentText">
    <w:name w:val="annotation text"/>
    <w:basedOn w:val="Normal"/>
    <w:link w:val="CommentTextChar"/>
    <w:uiPriority w:val="99"/>
    <w:unhideWhenUsed/>
    <w:rsid w:val="002660E6"/>
    <w:pPr>
      <w:spacing w:after="160" w:line="240" w:lineRule="auto"/>
      <w:ind w:firstLine="0"/>
      <w:jc w:val="left"/>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rsid w:val="002660E6"/>
    <w:rPr>
      <w:rFonts w:asciiTheme="minorHAnsi" w:eastAsiaTheme="minorHAnsi" w:hAnsiTheme="minorHAnsi" w:cstheme="minorBidi"/>
      <w:lang w:val="en-US" w:eastAsia="en-US"/>
    </w:rPr>
  </w:style>
  <w:style w:type="character" w:customStyle="1" w:styleId="token">
    <w:name w:val="token"/>
    <w:basedOn w:val="DefaultParagraphFont"/>
    <w:rsid w:val="00835B08"/>
  </w:style>
  <w:style w:type="paragraph" w:styleId="CommentSubject">
    <w:name w:val="annotation subject"/>
    <w:basedOn w:val="CommentText"/>
    <w:next w:val="CommentText"/>
    <w:link w:val="CommentSubjectChar"/>
    <w:semiHidden/>
    <w:unhideWhenUsed/>
    <w:rsid w:val="00543CEE"/>
    <w:pPr>
      <w:spacing w:after="120"/>
      <w:ind w:firstLine="720"/>
      <w:jc w:val="both"/>
    </w:pPr>
    <w:rPr>
      <w:rFonts w:ascii="Times New Roman" w:eastAsia="Times New Roman" w:hAnsi="Times New Roman" w:cs="Times New Roman"/>
      <w:b/>
      <w:bCs/>
      <w:lang w:val="hu-HU"/>
    </w:rPr>
  </w:style>
  <w:style w:type="character" w:customStyle="1" w:styleId="CommentSubjectChar">
    <w:name w:val="Comment Subject Char"/>
    <w:basedOn w:val="CommentTextChar"/>
    <w:link w:val="CommentSubject"/>
    <w:semiHidden/>
    <w:rsid w:val="00543CEE"/>
    <w:rPr>
      <w:rFonts w:asciiTheme="minorHAnsi" w:eastAsiaTheme="minorHAnsi" w:hAnsiTheme="minorHAnsi" w:cstheme="minorBidi"/>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1579">
      <w:bodyDiv w:val="1"/>
      <w:marLeft w:val="0"/>
      <w:marRight w:val="0"/>
      <w:marTop w:val="0"/>
      <w:marBottom w:val="0"/>
      <w:divBdr>
        <w:top w:val="none" w:sz="0" w:space="0" w:color="auto"/>
        <w:left w:val="none" w:sz="0" w:space="0" w:color="auto"/>
        <w:bottom w:val="none" w:sz="0" w:space="0" w:color="auto"/>
        <w:right w:val="none" w:sz="0" w:space="0" w:color="auto"/>
      </w:divBdr>
    </w:div>
    <w:div w:id="30423286">
      <w:bodyDiv w:val="1"/>
      <w:marLeft w:val="0"/>
      <w:marRight w:val="0"/>
      <w:marTop w:val="0"/>
      <w:marBottom w:val="0"/>
      <w:divBdr>
        <w:top w:val="none" w:sz="0" w:space="0" w:color="auto"/>
        <w:left w:val="none" w:sz="0" w:space="0" w:color="auto"/>
        <w:bottom w:val="none" w:sz="0" w:space="0" w:color="auto"/>
        <w:right w:val="none" w:sz="0" w:space="0" w:color="auto"/>
      </w:divBdr>
    </w:div>
    <w:div w:id="35157552">
      <w:bodyDiv w:val="1"/>
      <w:marLeft w:val="0"/>
      <w:marRight w:val="0"/>
      <w:marTop w:val="0"/>
      <w:marBottom w:val="0"/>
      <w:divBdr>
        <w:top w:val="none" w:sz="0" w:space="0" w:color="auto"/>
        <w:left w:val="none" w:sz="0" w:space="0" w:color="auto"/>
        <w:bottom w:val="none" w:sz="0" w:space="0" w:color="auto"/>
        <w:right w:val="none" w:sz="0" w:space="0" w:color="auto"/>
      </w:divBdr>
    </w:div>
    <w:div w:id="65080814">
      <w:bodyDiv w:val="1"/>
      <w:marLeft w:val="0"/>
      <w:marRight w:val="0"/>
      <w:marTop w:val="0"/>
      <w:marBottom w:val="0"/>
      <w:divBdr>
        <w:top w:val="none" w:sz="0" w:space="0" w:color="auto"/>
        <w:left w:val="none" w:sz="0" w:space="0" w:color="auto"/>
        <w:bottom w:val="none" w:sz="0" w:space="0" w:color="auto"/>
        <w:right w:val="none" w:sz="0" w:space="0" w:color="auto"/>
      </w:divBdr>
    </w:div>
    <w:div w:id="74085304">
      <w:bodyDiv w:val="1"/>
      <w:marLeft w:val="0"/>
      <w:marRight w:val="0"/>
      <w:marTop w:val="0"/>
      <w:marBottom w:val="0"/>
      <w:divBdr>
        <w:top w:val="none" w:sz="0" w:space="0" w:color="auto"/>
        <w:left w:val="none" w:sz="0" w:space="0" w:color="auto"/>
        <w:bottom w:val="none" w:sz="0" w:space="0" w:color="auto"/>
        <w:right w:val="none" w:sz="0" w:space="0" w:color="auto"/>
      </w:divBdr>
    </w:div>
    <w:div w:id="100885086">
      <w:bodyDiv w:val="1"/>
      <w:marLeft w:val="0"/>
      <w:marRight w:val="0"/>
      <w:marTop w:val="0"/>
      <w:marBottom w:val="0"/>
      <w:divBdr>
        <w:top w:val="none" w:sz="0" w:space="0" w:color="auto"/>
        <w:left w:val="none" w:sz="0" w:space="0" w:color="auto"/>
        <w:bottom w:val="none" w:sz="0" w:space="0" w:color="auto"/>
        <w:right w:val="none" w:sz="0" w:space="0" w:color="auto"/>
      </w:divBdr>
    </w:div>
    <w:div w:id="112403272">
      <w:bodyDiv w:val="1"/>
      <w:marLeft w:val="0"/>
      <w:marRight w:val="0"/>
      <w:marTop w:val="0"/>
      <w:marBottom w:val="0"/>
      <w:divBdr>
        <w:top w:val="none" w:sz="0" w:space="0" w:color="auto"/>
        <w:left w:val="none" w:sz="0" w:space="0" w:color="auto"/>
        <w:bottom w:val="none" w:sz="0" w:space="0" w:color="auto"/>
        <w:right w:val="none" w:sz="0" w:space="0" w:color="auto"/>
      </w:divBdr>
    </w:div>
    <w:div w:id="134107931">
      <w:bodyDiv w:val="1"/>
      <w:marLeft w:val="0"/>
      <w:marRight w:val="0"/>
      <w:marTop w:val="0"/>
      <w:marBottom w:val="0"/>
      <w:divBdr>
        <w:top w:val="none" w:sz="0" w:space="0" w:color="auto"/>
        <w:left w:val="none" w:sz="0" w:space="0" w:color="auto"/>
        <w:bottom w:val="none" w:sz="0" w:space="0" w:color="auto"/>
        <w:right w:val="none" w:sz="0" w:space="0" w:color="auto"/>
      </w:divBdr>
    </w:div>
    <w:div w:id="136069017">
      <w:bodyDiv w:val="1"/>
      <w:marLeft w:val="0"/>
      <w:marRight w:val="0"/>
      <w:marTop w:val="0"/>
      <w:marBottom w:val="0"/>
      <w:divBdr>
        <w:top w:val="none" w:sz="0" w:space="0" w:color="auto"/>
        <w:left w:val="none" w:sz="0" w:space="0" w:color="auto"/>
        <w:bottom w:val="none" w:sz="0" w:space="0" w:color="auto"/>
        <w:right w:val="none" w:sz="0" w:space="0" w:color="auto"/>
      </w:divBdr>
    </w:div>
    <w:div w:id="153617746">
      <w:bodyDiv w:val="1"/>
      <w:marLeft w:val="0"/>
      <w:marRight w:val="0"/>
      <w:marTop w:val="0"/>
      <w:marBottom w:val="0"/>
      <w:divBdr>
        <w:top w:val="none" w:sz="0" w:space="0" w:color="auto"/>
        <w:left w:val="none" w:sz="0" w:space="0" w:color="auto"/>
        <w:bottom w:val="none" w:sz="0" w:space="0" w:color="auto"/>
        <w:right w:val="none" w:sz="0" w:space="0" w:color="auto"/>
      </w:divBdr>
    </w:div>
    <w:div w:id="164174512">
      <w:bodyDiv w:val="1"/>
      <w:marLeft w:val="0"/>
      <w:marRight w:val="0"/>
      <w:marTop w:val="0"/>
      <w:marBottom w:val="0"/>
      <w:divBdr>
        <w:top w:val="none" w:sz="0" w:space="0" w:color="auto"/>
        <w:left w:val="none" w:sz="0" w:space="0" w:color="auto"/>
        <w:bottom w:val="none" w:sz="0" w:space="0" w:color="auto"/>
        <w:right w:val="none" w:sz="0" w:space="0" w:color="auto"/>
      </w:divBdr>
    </w:div>
    <w:div w:id="167713294">
      <w:bodyDiv w:val="1"/>
      <w:marLeft w:val="0"/>
      <w:marRight w:val="0"/>
      <w:marTop w:val="0"/>
      <w:marBottom w:val="0"/>
      <w:divBdr>
        <w:top w:val="none" w:sz="0" w:space="0" w:color="auto"/>
        <w:left w:val="none" w:sz="0" w:space="0" w:color="auto"/>
        <w:bottom w:val="none" w:sz="0" w:space="0" w:color="auto"/>
        <w:right w:val="none" w:sz="0" w:space="0" w:color="auto"/>
      </w:divBdr>
    </w:div>
    <w:div w:id="178006399">
      <w:bodyDiv w:val="1"/>
      <w:marLeft w:val="0"/>
      <w:marRight w:val="0"/>
      <w:marTop w:val="0"/>
      <w:marBottom w:val="0"/>
      <w:divBdr>
        <w:top w:val="none" w:sz="0" w:space="0" w:color="auto"/>
        <w:left w:val="none" w:sz="0" w:space="0" w:color="auto"/>
        <w:bottom w:val="none" w:sz="0" w:space="0" w:color="auto"/>
        <w:right w:val="none" w:sz="0" w:space="0" w:color="auto"/>
      </w:divBdr>
    </w:div>
    <w:div w:id="182211370">
      <w:bodyDiv w:val="1"/>
      <w:marLeft w:val="0"/>
      <w:marRight w:val="0"/>
      <w:marTop w:val="0"/>
      <w:marBottom w:val="0"/>
      <w:divBdr>
        <w:top w:val="none" w:sz="0" w:space="0" w:color="auto"/>
        <w:left w:val="none" w:sz="0" w:space="0" w:color="auto"/>
        <w:bottom w:val="none" w:sz="0" w:space="0" w:color="auto"/>
        <w:right w:val="none" w:sz="0" w:space="0" w:color="auto"/>
      </w:divBdr>
    </w:div>
    <w:div w:id="186332282">
      <w:bodyDiv w:val="1"/>
      <w:marLeft w:val="0"/>
      <w:marRight w:val="0"/>
      <w:marTop w:val="0"/>
      <w:marBottom w:val="0"/>
      <w:divBdr>
        <w:top w:val="none" w:sz="0" w:space="0" w:color="auto"/>
        <w:left w:val="none" w:sz="0" w:space="0" w:color="auto"/>
        <w:bottom w:val="none" w:sz="0" w:space="0" w:color="auto"/>
        <w:right w:val="none" w:sz="0" w:space="0" w:color="auto"/>
      </w:divBdr>
    </w:div>
    <w:div w:id="194587631">
      <w:bodyDiv w:val="1"/>
      <w:marLeft w:val="0"/>
      <w:marRight w:val="0"/>
      <w:marTop w:val="0"/>
      <w:marBottom w:val="0"/>
      <w:divBdr>
        <w:top w:val="none" w:sz="0" w:space="0" w:color="auto"/>
        <w:left w:val="none" w:sz="0" w:space="0" w:color="auto"/>
        <w:bottom w:val="none" w:sz="0" w:space="0" w:color="auto"/>
        <w:right w:val="none" w:sz="0" w:space="0" w:color="auto"/>
      </w:divBdr>
    </w:div>
    <w:div w:id="195506477">
      <w:bodyDiv w:val="1"/>
      <w:marLeft w:val="0"/>
      <w:marRight w:val="0"/>
      <w:marTop w:val="0"/>
      <w:marBottom w:val="0"/>
      <w:divBdr>
        <w:top w:val="none" w:sz="0" w:space="0" w:color="auto"/>
        <w:left w:val="none" w:sz="0" w:space="0" w:color="auto"/>
        <w:bottom w:val="none" w:sz="0" w:space="0" w:color="auto"/>
        <w:right w:val="none" w:sz="0" w:space="0" w:color="auto"/>
      </w:divBdr>
    </w:div>
    <w:div w:id="217978067">
      <w:bodyDiv w:val="1"/>
      <w:marLeft w:val="0"/>
      <w:marRight w:val="0"/>
      <w:marTop w:val="0"/>
      <w:marBottom w:val="0"/>
      <w:divBdr>
        <w:top w:val="none" w:sz="0" w:space="0" w:color="auto"/>
        <w:left w:val="none" w:sz="0" w:space="0" w:color="auto"/>
        <w:bottom w:val="none" w:sz="0" w:space="0" w:color="auto"/>
        <w:right w:val="none" w:sz="0" w:space="0" w:color="auto"/>
      </w:divBdr>
    </w:div>
    <w:div w:id="241531715">
      <w:bodyDiv w:val="1"/>
      <w:marLeft w:val="0"/>
      <w:marRight w:val="0"/>
      <w:marTop w:val="0"/>
      <w:marBottom w:val="0"/>
      <w:divBdr>
        <w:top w:val="none" w:sz="0" w:space="0" w:color="auto"/>
        <w:left w:val="none" w:sz="0" w:space="0" w:color="auto"/>
        <w:bottom w:val="none" w:sz="0" w:space="0" w:color="auto"/>
        <w:right w:val="none" w:sz="0" w:space="0" w:color="auto"/>
      </w:divBdr>
    </w:div>
    <w:div w:id="243420112">
      <w:bodyDiv w:val="1"/>
      <w:marLeft w:val="0"/>
      <w:marRight w:val="0"/>
      <w:marTop w:val="0"/>
      <w:marBottom w:val="0"/>
      <w:divBdr>
        <w:top w:val="none" w:sz="0" w:space="0" w:color="auto"/>
        <w:left w:val="none" w:sz="0" w:space="0" w:color="auto"/>
        <w:bottom w:val="none" w:sz="0" w:space="0" w:color="auto"/>
        <w:right w:val="none" w:sz="0" w:space="0" w:color="auto"/>
      </w:divBdr>
    </w:div>
    <w:div w:id="252204328">
      <w:bodyDiv w:val="1"/>
      <w:marLeft w:val="0"/>
      <w:marRight w:val="0"/>
      <w:marTop w:val="0"/>
      <w:marBottom w:val="0"/>
      <w:divBdr>
        <w:top w:val="none" w:sz="0" w:space="0" w:color="auto"/>
        <w:left w:val="none" w:sz="0" w:space="0" w:color="auto"/>
        <w:bottom w:val="none" w:sz="0" w:space="0" w:color="auto"/>
        <w:right w:val="none" w:sz="0" w:space="0" w:color="auto"/>
      </w:divBdr>
    </w:div>
    <w:div w:id="271863532">
      <w:bodyDiv w:val="1"/>
      <w:marLeft w:val="0"/>
      <w:marRight w:val="0"/>
      <w:marTop w:val="0"/>
      <w:marBottom w:val="0"/>
      <w:divBdr>
        <w:top w:val="none" w:sz="0" w:space="0" w:color="auto"/>
        <w:left w:val="none" w:sz="0" w:space="0" w:color="auto"/>
        <w:bottom w:val="none" w:sz="0" w:space="0" w:color="auto"/>
        <w:right w:val="none" w:sz="0" w:space="0" w:color="auto"/>
      </w:divBdr>
    </w:div>
    <w:div w:id="277688729">
      <w:bodyDiv w:val="1"/>
      <w:marLeft w:val="0"/>
      <w:marRight w:val="0"/>
      <w:marTop w:val="0"/>
      <w:marBottom w:val="0"/>
      <w:divBdr>
        <w:top w:val="none" w:sz="0" w:space="0" w:color="auto"/>
        <w:left w:val="none" w:sz="0" w:space="0" w:color="auto"/>
        <w:bottom w:val="none" w:sz="0" w:space="0" w:color="auto"/>
        <w:right w:val="none" w:sz="0" w:space="0" w:color="auto"/>
      </w:divBdr>
    </w:div>
    <w:div w:id="292293282">
      <w:bodyDiv w:val="1"/>
      <w:marLeft w:val="0"/>
      <w:marRight w:val="0"/>
      <w:marTop w:val="0"/>
      <w:marBottom w:val="0"/>
      <w:divBdr>
        <w:top w:val="none" w:sz="0" w:space="0" w:color="auto"/>
        <w:left w:val="none" w:sz="0" w:space="0" w:color="auto"/>
        <w:bottom w:val="none" w:sz="0" w:space="0" w:color="auto"/>
        <w:right w:val="none" w:sz="0" w:space="0" w:color="auto"/>
      </w:divBdr>
    </w:div>
    <w:div w:id="303631160">
      <w:bodyDiv w:val="1"/>
      <w:marLeft w:val="0"/>
      <w:marRight w:val="0"/>
      <w:marTop w:val="0"/>
      <w:marBottom w:val="0"/>
      <w:divBdr>
        <w:top w:val="none" w:sz="0" w:space="0" w:color="auto"/>
        <w:left w:val="none" w:sz="0" w:space="0" w:color="auto"/>
        <w:bottom w:val="none" w:sz="0" w:space="0" w:color="auto"/>
        <w:right w:val="none" w:sz="0" w:space="0" w:color="auto"/>
      </w:divBdr>
    </w:div>
    <w:div w:id="411514137">
      <w:bodyDiv w:val="1"/>
      <w:marLeft w:val="0"/>
      <w:marRight w:val="0"/>
      <w:marTop w:val="0"/>
      <w:marBottom w:val="0"/>
      <w:divBdr>
        <w:top w:val="none" w:sz="0" w:space="0" w:color="auto"/>
        <w:left w:val="none" w:sz="0" w:space="0" w:color="auto"/>
        <w:bottom w:val="none" w:sz="0" w:space="0" w:color="auto"/>
        <w:right w:val="none" w:sz="0" w:space="0" w:color="auto"/>
      </w:divBdr>
    </w:div>
    <w:div w:id="419761044">
      <w:bodyDiv w:val="1"/>
      <w:marLeft w:val="0"/>
      <w:marRight w:val="0"/>
      <w:marTop w:val="0"/>
      <w:marBottom w:val="0"/>
      <w:divBdr>
        <w:top w:val="none" w:sz="0" w:space="0" w:color="auto"/>
        <w:left w:val="none" w:sz="0" w:space="0" w:color="auto"/>
        <w:bottom w:val="none" w:sz="0" w:space="0" w:color="auto"/>
        <w:right w:val="none" w:sz="0" w:space="0" w:color="auto"/>
      </w:divBdr>
    </w:div>
    <w:div w:id="425733209">
      <w:bodyDiv w:val="1"/>
      <w:marLeft w:val="0"/>
      <w:marRight w:val="0"/>
      <w:marTop w:val="0"/>
      <w:marBottom w:val="0"/>
      <w:divBdr>
        <w:top w:val="none" w:sz="0" w:space="0" w:color="auto"/>
        <w:left w:val="none" w:sz="0" w:space="0" w:color="auto"/>
        <w:bottom w:val="none" w:sz="0" w:space="0" w:color="auto"/>
        <w:right w:val="none" w:sz="0" w:space="0" w:color="auto"/>
      </w:divBdr>
    </w:div>
    <w:div w:id="429401290">
      <w:bodyDiv w:val="1"/>
      <w:marLeft w:val="0"/>
      <w:marRight w:val="0"/>
      <w:marTop w:val="0"/>
      <w:marBottom w:val="0"/>
      <w:divBdr>
        <w:top w:val="none" w:sz="0" w:space="0" w:color="auto"/>
        <w:left w:val="none" w:sz="0" w:space="0" w:color="auto"/>
        <w:bottom w:val="none" w:sz="0" w:space="0" w:color="auto"/>
        <w:right w:val="none" w:sz="0" w:space="0" w:color="auto"/>
      </w:divBdr>
    </w:div>
    <w:div w:id="434328627">
      <w:bodyDiv w:val="1"/>
      <w:marLeft w:val="0"/>
      <w:marRight w:val="0"/>
      <w:marTop w:val="0"/>
      <w:marBottom w:val="0"/>
      <w:divBdr>
        <w:top w:val="none" w:sz="0" w:space="0" w:color="auto"/>
        <w:left w:val="none" w:sz="0" w:space="0" w:color="auto"/>
        <w:bottom w:val="none" w:sz="0" w:space="0" w:color="auto"/>
        <w:right w:val="none" w:sz="0" w:space="0" w:color="auto"/>
      </w:divBdr>
    </w:div>
    <w:div w:id="434713743">
      <w:bodyDiv w:val="1"/>
      <w:marLeft w:val="0"/>
      <w:marRight w:val="0"/>
      <w:marTop w:val="0"/>
      <w:marBottom w:val="0"/>
      <w:divBdr>
        <w:top w:val="none" w:sz="0" w:space="0" w:color="auto"/>
        <w:left w:val="none" w:sz="0" w:space="0" w:color="auto"/>
        <w:bottom w:val="none" w:sz="0" w:space="0" w:color="auto"/>
        <w:right w:val="none" w:sz="0" w:space="0" w:color="auto"/>
      </w:divBdr>
      <w:divsChild>
        <w:div w:id="1686857155">
          <w:marLeft w:val="0"/>
          <w:marRight w:val="0"/>
          <w:marTop w:val="0"/>
          <w:marBottom w:val="0"/>
          <w:divBdr>
            <w:top w:val="none" w:sz="0" w:space="0" w:color="auto"/>
            <w:left w:val="none" w:sz="0" w:space="0" w:color="auto"/>
            <w:bottom w:val="none" w:sz="0" w:space="0" w:color="auto"/>
            <w:right w:val="none" w:sz="0" w:space="0" w:color="auto"/>
          </w:divBdr>
          <w:divsChild>
            <w:div w:id="763454420">
              <w:marLeft w:val="0"/>
              <w:marRight w:val="0"/>
              <w:marTop w:val="0"/>
              <w:marBottom w:val="0"/>
              <w:divBdr>
                <w:top w:val="none" w:sz="0" w:space="0" w:color="auto"/>
                <w:left w:val="none" w:sz="0" w:space="0" w:color="auto"/>
                <w:bottom w:val="none" w:sz="0" w:space="0" w:color="auto"/>
                <w:right w:val="none" w:sz="0" w:space="0" w:color="auto"/>
              </w:divBdr>
            </w:div>
            <w:div w:id="1369530897">
              <w:marLeft w:val="0"/>
              <w:marRight w:val="0"/>
              <w:marTop w:val="0"/>
              <w:marBottom w:val="0"/>
              <w:divBdr>
                <w:top w:val="none" w:sz="0" w:space="0" w:color="auto"/>
                <w:left w:val="none" w:sz="0" w:space="0" w:color="auto"/>
                <w:bottom w:val="none" w:sz="0" w:space="0" w:color="auto"/>
                <w:right w:val="none" w:sz="0" w:space="0" w:color="auto"/>
              </w:divBdr>
            </w:div>
            <w:div w:id="1084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60983">
      <w:bodyDiv w:val="1"/>
      <w:marLeft w:val="0"/>
      <w:marRight w:val="0"/>
      <w:marTop w:val="0"/>
      <w:marBottom w:val="0"/>
      <w:divBdr>
        <w:top w:val="none" w:sz="0" w:space="0" w:color="auto"/>
        <w:left w:val="none" w:sz="0" w:space="0" w:color="auto"/>
        <w:bottom w:val="none" w:sz="0" w:space="0" w:color="auto"/>
        <w:right w:val="none" w:sz="0" w:space="0" w:color="auto"/>
      </w:divBdr>
    </w:div>
    <w:div w:id="444275150">
      <w:bodyDiv w:val="1"/>
      <w:marLeft w:val="0"/>
      <w:marRight w:val="0"/>
      <w:marTop w:val="0"/>
      <w:marBottom w:val="0"/>
      <w:divBdr>
        <w:top w:val="none" w:sz="0" w:space="0" w:color="auto"/>
        <w:left w:val="none" w:sz="0" w:space="0" w:color="auto"/>
        <w:bottom w:val="none" w:sz="0" w:space="0" w:color="auto"/>
        <w:right w:val="none" w:sz="0" w:space="0" w:color="auto"/>
      </w:divBdr>
      <w:divsChild>
        <w:div w:id="1863544076">
          <w:marLeft w:val="0"/>
          <w:marRight w:val="0"/>
          <w:marTop w:val="0"/>
          <w:marBottom w:val="0"/>
          <w:divBdr>
            <w:top w:val="none" w:sz="0" w:space="0" w:color="auto"/>
            <w:left w:val="none" w:sz="0" w:space="0" w:color="auto"/>
            <w:bottom w:val="none" w:sz="0" w:space="0" w:color="auto"/>
            <w:right w:val="none" w:sz="0" w:space="0" w:color="auto"/>
          </w:divBdr>
          <w:divsChild>
            <w:div w:id="1211111110">
              <w:marLeft w:val="0"/>
              <w:marRight w:val="0"/>
              <w:marTop w:val="0"/>
              <w:marBottom w:val="0"/>
              <w:divBdr>
                <w:top w:val="none" w:sz="0" w:space="0" w:color="auto"/>
                <w:left w:val="none" w:sz="0" w:space="0" w:color="auto"/>
                <w:bottom w:val="none" w:sz="0" w:space="0" w:color="auto"/>
                <w:right w:val="none" w:sz="0" w:space="0" w:color="auto"/>
              </w:divBdr>
            </w:div>
            <w:div w:id="1228884454">
              <w:marLeft w:val="0"/>
              <w:marRight w:val="0"/>
              <w:marTop w:val="0"/>
              <w:marBottom w:val="0"/>
              <w:divBdr>
                <w:top w:val="none" w:sz="0" w:space="0" w:color="auto"/>
                <w:left w:val="none" w:sz="0" w:space="0" w:color="auto"/>
                <w:bottom w:val="none" w:sz="0" w:space="0" w:color="auto"/>
                <w:right w:val="none" w:sz="0" w:space="0" w:color="auto"/>
              </w:divBdr>
            </w:div>
            <w:div w:id="7263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5755">
      <w:bodyDiv w:val="1"/>
      <w:marLeft w:val="0"/>
      <w:marRight w:val="0"/>
      <w:marTop w:val="0"/>
      <w:marBottom w:val="0"/>
      <w:divBdr>
        <w:top w:val="none" w:sz="0" w:space="0" w:color="auto"/>
        <w:left w:val="none" w:sz="0" w:space="0" w:color="auto"/>
        <w:bottom w:val="none" w:sz="0" w:space="0" w:color="auto"/>
        <w:right w:val="none" w:sz="0" w:space="0" w:color="auto"/>
      </w:divBdr>
    </w:div>
    <w:div w:id="450903740">
      <w:bodyDiv w:val="1"/>
      <w:marLeft w:val="0"/>
      <w:marRight w:val="0"/>
      <w:marTop w:val="0"/>
      <w:marBottom w:val="0"/>
      <w:divBdr>
        <w:top w:val="none" w:sz="0" w:space="0" w:color="auto"/>
        <w:left w:val="none" w:sz="0" w:space="0" w:color="auto"/>
        <w:bottom w:val="none" w:sz="0" w:space="0" w:color="auto"/>
        <w:right w:val="none" w:sz="0" w:space="0" w:color="auto"/>
      </w:divBdr>
    </w:div>
    <w:div w:id="452214277">
      <w:bodyDiv w:val="1"/>
      <w:marLeft w:val="0"/>
      <w:marRight w:val="0"/>
      <w:marTop w:val="0"/>
      <w:marBottom w:val="0"/>
      <w:divBdr>
        <w:top w:val="none" w:sz="0" w:space="0" w:color="auto"/>
        <w:left w:val="none" w:sz="0" w:space="0" w:color="auto"/>
        <w:bottom w:val="none" w:sz="0" w:space="0" w:color="auto"/>
        <w:right w:val="none" w:sz="0" w:space="0" w:color="auto"/>
      </w:divBdr>
    </w:div>
    <w:div w:id="452599664">
      <w:bodyDiv w:val="1"/>
      <w:marLeft w:val="0"/>
      <w:marRight w:val="0"/>
      <w:marTop w:val="0"/>
      <w:marBottom w:val="0"/>
      <w:divBdr>
        <w:top w:val="none" w:sz="0" w:space="0" w:color="auto"/>
        <w:left w:val="none" w:sz="0" w:space="0" w:color="auto"/>
        <w:bottom w:val="none" w:sz="0" w:space="0" w:color="auto"/>
        <w:right w:val="none" w:sz="0" w:space="0" w:color="auto"/>
      </w:divBdr>
    </w:div>
    <w:div w:id="478153070">
      <w:bodyDiv w:val="1"/>
      <w:marLeft w:val="0"/>
      <w:marRight w:val="0"/>
      <w:marTop w:val="0"/>
      <w:marBottom w:val="0"/>
      <w:divBdr>
        <w:top w:val="none" w:sz="0" w:space="0" w:color="auto"/>
        <w:left w:val="none" w:sz="0" w:space="0" w:color="auto"/>
        <w:bottom w:val="none" w:sz="0" w:space="0" w:color="auto"/>
        <w:right w:val="none" w:sz="0" w:space="0" w:color="auto"/>
      </w:divBdr>
    </w:div>
    <w:div w:id="491528221">
      <w:bodyDiv w:val="1"/>
      <w:marLeft w:val="0"/>
      <w:marRight w:val="0"/>
      <w:marTop w:val="0"/>
      <w:marBottom w:val="0"/>
      <w:divBdr>
        <w:top w:val="none" w:sz="0" w:space="0" w:color="auto"/>
        <w:left w:val="none" w:sz="0" w:space="0" w:color="auto"/>
        <w:bottom w:val="none" w:sz="0" w:space="0" w:color="auto"/>
        <w:right w:val="none" w:sz="0" w:space="0" w:color="auto"/>
      </w:divBdr>
    </w:div>
    <w:div w:id="502863106">
      <w:bodyDiv w:val="1"/>
      <w:marLeft w:val="0"/>
      <w:marRight w:val="0"/>
      <w:marTop w:val="0"/>
      <w:marBottom w:val="0"/>
      <w:divBdr>
        <w:top w:val="none" w:sz="0" w:space="0" w:color="auto"/>
        <w:left w:val="none" w:sz="0" w:space="0" w:color="auto"/>
        <w:bottom w:val="none" w:sz="0" w:space="0" w:color="auto"/>
        <w:right w:val="none" w:sz="0" w:space="0" w:color="auto"/>
      </w:divBdr>
    </w:div>
    <w:div w:id="509100443">
      <w:bodyDiv w:val="1"/>
      <w:marLeft w:val="0"/>
      <w:marRight w:val="0"/>
      <w:marTop w:val="0"/>
      <w:marBottom w:val="0"/>
      <w:divBdr>
        <w:top w:val="none" w:sz="0" w:space="0" w:color="auto"/>
        <w:left w:val="none" w:sz="0" w:space="0" w:color="auto"/>
        <w:bottom w:val="none" w:sz="0" w:space="0" w:color="auto"/>
        <w:right w:val="none" w:sz="0" w:space="0" w:color="auto"/>
      </w:divBdr>
    </w:div>
    <w:div w:id="519976533">
      <w:bodyDiv w:val="1"/>
      <w:marLeft w:val="0"/>
      <w:marRight w:val="0"/>
      <w:marTop w:val="0"/>
      <w:marBottom w:val="0"/>
      <w:divBdr>
        <w:top w:val="none" w:sz="0" w:space="0" w:color="auto"/>
        <w:left w:val="none" w:sz="0" w:space="0" w:color="auto"/>
        <w:bottom w:val="none" w:sz="0" w:space="0" w:color="auto"/>
        <w:right w:val="none" w:sz="0" w:space="0" w:color="auto"/>
      </w:divBdr>
    </w:div>
    <w:div w:id="520631294">
      <w:bodyDiv w:val="1"/>
      <w:marLeft w:val="0"/>
      <w:marRight w:val="0"/>
      <w:marTop w:val="0"/>
      <w:marBottom w:val="0"/>
      <w:divBdr>
        <w:top w:val="none" w:sz="0" w:space="0" w:color="auto"/>
        <w:left w:val="none" w:sz="0" w:space="0" w:color="auto"/>
        <w:bottom w:val="none" w:sz="0" w:space="0" w:color="auto"/>
        <w:right w:val="none" w:sz="0" w:space="0" w:color="auto"/>
      </w:divBdr>
    </w:div>
    <w:div w:id="523443785">
      <w:bodyDiv w:val="1"/>
      <w:marLeft w:val="0"/>
      <w:marRight w:val="0"/>
      <w:marTop w:val="0"/>
      <w:marBottom w:val="0"/>
      <w:divBdr>
        <w:top w:val="none" w:sz="0" w:space="0" w:color="auto"/>
        <w:left w:val="none" w:sz="0" w:space="0" w:color="auto"/>
        <w:bottom w:val="none" w:sz="0" w:space="0" w:color="auto"/>
        <w:right w:val="none" w:sz="0" w:space="0" w:color="auto"/>
      </w:divBdr>
    </w:div>
    <w:div w:id="528952770">
      <w:bodyDiv w:val="1"/>
      <w:marLeft w:val="0"/>
      <w:marRight w:val="0"/>
      <w:marTop w:val="0"/>
      <w:marBottom w:val="0"/>
      <w:divBdr>
        <w:top w:val="none" w:sz="0" w:space="0" w:color="auto"/>
        <w:left w:val="none" w:sz="0" w:space="0" w:color="auto"/>
        <w:bottom w:val="none" w:sz="0" w:space="0" w:color="auto"/>
        <w:right w:val="none" w:sz="0" w:space="0" w:color="auto"/>
      </w:divBdr>
    </w:div>
    <w:div w:id="534466474">
      <w:bodyDiv w:val="1"/>
      <w:marLeft w:val="0"/>
      <w:marRight w:val="0"/>
      <w:marTop w:val="0"/>
      <w:marBottom w:val="0"/>
      <w:divBdr>
        <w:top w:val="none" w:sz="0" w:space="0" w:color="auto"/>
        <w:left w:val="none" w:sz="0" w:space="0" w:color="auto"/>
        <w:bottom w:val="none" w:sz="0" w:space="0" w:color="auto"/>
        <w:right w:val="none" w:sz="0" w:space="0" w:color="auto"/>
      </w:divBdr>
    </w:div>
    <w:div w:id="540484487">
      <w:bodyDiv w:val="1"/>
      <w:marLeft w:val="0"/>
      <w:marRight w:val="0"/>
      <w:marTop w:val="0"/>
      <w:marBottom w:val="0"/>
      <w:divBdr>
        <w:top w:val="none" w:sz="0" w:space="0" w:color="auto"/>
        <w:left w:val="none" w:sz="0" w:space="0" w:color="auto"/>
        <w:bottom w:val="none" w:sz="0" w:space="0" w:color="auto"/>
        <w:right w:val="none" w:sz="0" w:space="0" w:color="auto"/>
      </w:divBdr>
      <w:divsChild>
        <w:div w:id="1253585784">
          <w:marLeft w:val="0"/>
          <w:marRight w:val="0"/>
          <w:marTop w:val="0"/>
          <w:marBottom w:val="0"/>
          <w:divBdr>
            <w:top w:val="none" w:sz="0" w:space="0" w:color="auto"/>
            <w:left w:val="none" w:sz="0" w:space="0" w:color="auto"/>
            <w:bottom w:val="none" w:sz="0" w:space="0" w:color="auto"/>
            <w:right w:val="none" w:sz="0" w:space="0" w:color="auto"/>
          </w:divBdr>
          <w:divsChild>
            <w:div w:id="1307121403">
              <w:marLeft w:val="0"/>
              <w:marRight w:val="0"/>
              <w:marTop w:val="0"/>
              <w:marBottom w:val="0"/>
              <w:divBdr>
                <w:top w:val="none" w:sz="0" w:space="0" w:color="auto"/>
                <w:left w:val="none" w:sz="0" w:space="0" w:color="auto"/>
                <w:bottom w:val="none" w:sz="0" w:space="0" w:color="auto"/>
                <w:right w:val="none" w:sz="0" w:space="0" w:color="auto"/>
              </w:divBdr>
            </w:div>
            <w:div w:id="841354069">
              <w:marLeft w:val="0"/>
              <w:marRight w:val="0"/>
              <w:marTop w:val="0"/>
              <w:marBottom w:val="0"/>
              <w:divBdr>
                <w:top w:val="none" w:sz="0" w:space="0" w:color="auto"/>
                <w:left w:val="none" w:sz="0" w:space="0" w:color="auto"/>
                <w:bottom w:val="none" w:sz="0" w:space="0" w:color="auto"/>
                <w:right w:val="none" w:sz="0" w:space="0" w:color="auto"/>
              </w:divBdr>
            </w:div>
            <w:div w:id="1431196532">
              <w:marLeft w:val="0"/>
              <w:marRight w:val="0"/>
              <w:marTop w:val="0"/>
              <w:marBottom w:val="0"/>
              <w:divBdr>
                <w:top w:val="none" w:sz="0" w:space="0" w:color="auto"/>
                <w:left w:val="none" w:sz="0" w:space="0" w:color="auto"/>
                <w:bottom w:val="none" w:sz="0" w:space="0" w:color="auto"/>
                <w:right w:val="none" w:sz="0" w:space="0" w:color="auto"/>
              </w:divBdr>
            </w:div>
            <w:div w:id="92526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4846">
      <w:bodyDiv w:val="1"/>
      <w:marLeft w:val="0"/>
      <w:marRight w:val="0"/>
      <w:marTop w:val="0"/>
      <w:marBottom w:val="0"/>
      <w:divBdr>
        <w:top w:val="none" w:sz="0" w:space="0" w:color="auto"/>
        <w:left w:val="none" w:sz="0" w:space="0" w:color="auto"/>
        <w:bottom w:val="none" w:sz="0" w:space="0" w:color="auto"/>
        <w:right w:val="none" w:sz="0" w:space="0" w:color="auto"/>
      </w:divBdr>
    </w:div>
    <w:div w:id="553198727">
      <w:bodyDiv w:val="1"/>
      <w:marLeft w:val="0"/>
      <w:marRight w:val="0"/>
      <w:marTop w:val="0"/>
      <w:marBottom w:val="0"/>
      <w:divBdr>
        <w:top w:val="none" w:sz="0" w:space="0" w:color="auto"/>
        <w:left w:val="none" w:sz="0" w:space="0" w:color="auto"/>
        <w:bottom w:val="none" w:sz="0" w:space="0" w:color="auto"/>
        <w:right w:val="none" w:sz="0" w:space="0" w:color="auto"/>
      </w:divBdr>
    </w:div>
    <w:div w:id="554047178">
      <w:bodyDiv w:val="1"/>
      <w:marLeft w:val="0"/>
      <w:marRight w:val="0"/>
      <w:marTop w:val="0"/>
      <w:marBottom w:val="0"/>
      <w:divBdr>
        <w:top w:val="none" w:sz="0" w:space="0" w:color="auto"/>
        <w:left w:val="none" w:sz="0" w:space="0" w:color="auto"/>
        <w:bottom w:val="none" w:sz="0" w:space="0" w:color="auto"/>
        <w:right w:val="none" w:sz="0" w:space="0" w:color="auto"/>
      </w:divBdr>
    </w:div>
    <w:div w:id="562645474">
      <w:bodyDiv w:val="1"/>
      <w:marLeft w:val="0"/>
      <w:marRight w:val="0"/>
      <w:marTop w:val="0"/>
      <w:marBottom w:val="0"/>
      <w:divBdr>
        <w:top w:val="none" w:sz="0" w:space="0" w:color="auto"/>
        <w:left w:val="none" w:sz="0" w:space="0" w:color="auto"/>
        <w:bottom w:val="none" w:sz="0" w:space="0" w:color="auto"/>
        <w:right w:val="none" w:sz="0" w:space="0" w:color="auto"/>
      </w:divBdr>
    </w:div>
    <w:div w:id="564142670">
      <w:bodyDiv w:val="1"/>
      <w:marLeft w:val="0"/>
      <w:marRight w:val="0"/>
      <w:marTop w:val="0"/>
      <w:marBottom w:val="0"/>
      <w:divBdr>
        <w:top w:val="none" w:sz="0" w:space="0" w:color="auto"/>
        <w:left w:val="none" w:sz="0" w:space="0" w:color="auto"/>
        <w:bottom w:val="none" w:sz="0" w:space="0" w:color="auto"/>
        <w:right w:val="none" w:sz="0" w:space="0" w:color="auto"/>
      </w:divBdr>
    </w:div>
    <w:div w:id="568803726">
      <w:bodyDiv w:val="1"/>
      <w:marLeft w:val="0"/>
      <w:marRight w:val="0"/>
      <w:marTop w:val="0"/>
      <w:marBottom w:val="0"/>
      <w:divBdr>
        <w:top w:val="none" w:sz="0" w:space="0" w:color="auto"/>
        <w:left w:val="none" w:sz="0" w:space="0" w:color="auto"/>
        <w:bottom w:val="none" w:sz="0" w:space="0" w:color="auto"/>
        <w:right w:val="none" w:sz="0" w:space="0" w:color="auto"/>
      </w:divBdr>
    </w:div>
    <w:div w:id="577786866">
      <w:bodyDiv w:val="1"/>
      <w:marLeft w:val="0"/>
      <w:marRight w:val="0"/>
      <w:marTop w:val="0"/>
      <w:marBottom w:val="0"/>
      <w:divBdr>
        <w:top w:val="none" w:sz="0" w:space="0" w:color="auto"/>
        <w:left w:val="none" w:sz="0" w:space="0" w:color="auto"/>
        <w:bottom w:val="none" w:sz="0" w:space="0" w:color="auto"/>
        <w:right w:val="none" w:sz="0" w:space="0" w:color="auto"/>
      </w:divBdr>
    </w:div>
    <w:div w:id="579410828">
      <w:bodyDiv w:val="1"/>
      <w:marLeft w:val="0"/>
      <w:marRight w:val="0"/>
      <w:marTop w:val="0"/>
      <w:marBottom w:val="0"/>
      <w:divBdr>
        <w:top w:val="none" w:sz="0" w:space="0" w:color="auto"/>
        <w:left w:val="none" w:sz="0" w:space="0" w:color="auto"/>
        <w:bottom w:val="none" w:sz="0" w:space="0" w:color="auto"/>
        <w:right w:val="none" w:sz="0" w:space="0" w:color="auto"/>
      </w:divBdr>
    </w:div>
    <w:div w:id="609430347">
      <w:bodyDiv w:val="1"/>
      <w:marLeft w:val="0"/>
      <w:marRight w:val="0"/>
      <w:marTop w:val="0"/>
      <w:marBottom w:val="0"/>
      <w:divBdr>
        <w:top w:val="none" w:sz="0" w:space="0" w:color="auto"/>
        <w:left w:val="none" w:sz="0" w:space="0" w:color="auto"/>
        <w:bottom w:val="none" w:sz="0" w:space="0" w:color="auto"/>
        <w:right w:val="none" w:sz="0" w:space="0" w:color="auto"/>
      </w:divBdr>
    </w:div>
    <w:div w:id="610631136">
      <w:bodyDiv w:val="1"/>
      <w:marLeft w:val="0"/>
      <w:marRight w:val="0"/>
      <w:marTop w:val="0"/>
      <w:marBottom w:val="0"/>
      <w:divBdr>
        <w:top w:val="none" w:sz="0" w:space="0" w:color="auto"/>
        <w:left w:val="none" w:sz="0" w:space="0" w:color="auto"/>
        <w:bottom w:val="none" w:sz="0" w:space="0" w:color="auto"/>
        <w:right w:val="none" w:sz="0" w:space="0" w:color="auto"/>
      </w:divBdr>
    </w:div>
    <w:div w:id="612249707">
      <w:bodyDiv w:val="1"/>
      <w:marLeft w:val="0"/>
      <w:marRight w:val="0"/>
      <w:marTop w:val="0"/>
      <w:marBottom w:val="0"/>
      <w:divBdr>
        <w:top w:val="none" w:sz="0" w:space="0" w:color="auto"/>
        <w:left w:val="none" w:sz="0" w:space="0" w:color="auto"/>
        <w:bottom w:val="none" w:sz="0" w:space="0" w:color="auto"/>
        <w:right w:val="none" w:sz="0" w:space="0" w:color="auto"/>
      </w:divBdr>
    </w:div>
    <w:div w:id="618727400">
      <w:bodyDiv w:val="1"/>
      <w:marLeft w:val="0"/>
      <w:marRight w:val="0"/>
      <w:marTop w:val="0"/>
      <w:marBottom w:val="0"/>
      <w:divBdr>
        <w:top w:val="none" w:sz="0" w:space="0" w:color="auto"/>
        <w:left w:val="none" w:sz="0" w:space="0" w:color="auto"/>
        <w:bottom w:val="none" w:sz="0" w:space="0" w:color="auto"/>
        <w:right w:val="none" w:sz="0" w:space="0" w:color="auto"/>
      </w:divBdr>
    </w:div>
    <w:div w:id="619458131">
      <w:bodyDiv w:val="1"/>
      <w:marLeft w:val="0"/>
      <w:marRight w:val="0"/>
      <w:marTop w:val="0"/>
      <w:marBottom w:val="0"/>
      <w:divBdr>
        <w:top w:val="none" w:sz="0" w:space="0" w:color="auto"/>
        <w:left w:val="none" w:sz="0" w:space="0" w:color="auto"/>
        <w:bottom w:val="none" w:sz="0" w:space="0" w:color="auto"/>
        <w:right w:val="none" w:sz="0" w:space="0" w:color="auto"/>
      </w:divBdr>
      <w:divsChild>
        <w:div w:id="1462457771">
          <w:marLeft w:val="0"/>
          <w:marRight w:val="0"/>
          <w:marTop w:val="0"/>
          <w:marBottom w:val="0"/>
          <w:divBdr>
            <w:top w:val="none" w:sz="0" w:space="0" w:color="auto"/>
            <w:left w:val="none" w:sz="0" w:space="0" w:color="auto"/>
            <w:bottom w:val="none" w:sz="0" w:space="0" w:color="auto"/>
            <w:right w:val="none" w:sz="0" w:space="0" w:color="auto"/>
          </w:divBdr>
          <w:divsChild>
            <w:div w:id="1348290943">
              <w:marLeft w:val="0"/>
              <w:marRight w:val="0"/>
              <w:marTop w:val="0"/>
              <w:marBottom w:val="0"/>
              <w:divBdr>
                <w:top w:val="none" w:sz="0" w:space="0" w:color="auto"/>
                <w:left w:val="none" w:sz="0" w:space="0" w:color="auto"/>
                <w:bottom w:val="none" w:sz="0" w:space="0" w:color="auto"/>
                <w:right w:val="none" w:sz="0" w:space="0" w:color="auto"/>
              </w:divBdr>
            </w:div>
            <w:div w:id="835344945">
              <w:marLeft w:val="0"/>
              <w:marRight w:val="0"/>
              <w:marTop w:val="0"/>
              <w:marBottom w:val="0"/>
              <w:divBdr>
                <w:top w:val="none" w:sz="0" w:space="0" w:color="auto"/>
                <w:left w:val="none" w:sz="0" w:space="0" w:color="auto"/>
                <w:bottom w:val="none" w:sz="0" w:space="0" w:color="auto"/>
                <w:right w:val="none" w:sz="0" w:space="0" w:color="auto"/>
              </w:divBdr>
            </w:div>
            <w:div w:id="4430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37582">
      <w:bodyDiv w:val="1"/>
      <w:marLeft w:val="0"/>
      <w:marRight w:val="0"/>
      <w:marTop w:val="0"/>
      <w:marBottom w:val="0"/>
      <w:divBdr>
        <w:top w:val="none" w:sz="0" w:space="0" w:color="auto"/>
        <w:left w:val="none" w:sz="0" w:space="0" w:color="auto"/>
        <w:bottom w:val="none" w:sz="0" w:space="0" w:color="auto"/>
        <w:right w:val="none" w:sz="0" w:space="0" w:color="auto"/>
      </w:divBdr>
    </w:div>
    <w:div w:id="628128854">
      <w:bodyDiv w:val="1"/>
      <w:marLeft w:val="0"/>
      <w:marRight w:val="0"/>
      <w:marTop w:val="0"/>
      <w:marBottom w:val="0"/>
      <w:divBdr>
        <w:top w:val="none" w:sz="0" w:space="0" w:color="auto"/>
        <w:left w:val="none" w:sz="0" w:space="0" w:color="auto"/>
        <w:bottom w:val="none" w:sz="0" w:space="0" w:color="auto"/>
        <w:right w:val="none" w:sz="0" w:space="0" w:color="auto"/>
      </w:divBdr>
    </w:div>
    <w:div w:id="629363468">
      <w:bodyDiv w:val="1"/>
      <w:marLeft w:val="0"/>
      <w:marRight w:val="0"/>
      <w:marTop w:val="0"/>
      <w:marBottom w:val="0"/>
      <w:divBdr>
        <w:top w:val="none" w:sz="0" w:space="0" w:color="auto"/>
        <w:left w:val="none" w:sz="0" w:space="0" w:color="auto"/>
        <w:bottom w:val="none" w:sz="0" w:space="0" w:color="auto"/>
        <w:right w:val="none" w:sz="0" w:space="0" w:color="auto"/>
      </w:divBdr>
    </w:div>
    <w:div w:id="639387330">
      <w:bodyDiv w:val="1"/>
      <w:marLeft w:val="0"/>
      <w:marRight w:val="0"/>
      <w:marTop w:val="0"/>
      <w:marBottom w:val="0"/>
      <w:divBdr>
        <w:top w:val="none" w:sz="0" w:space="0" w:color="auto"/>
        <w:left w:val="none" w:sz="0" w:space="0" w:color="auto"/>
        <w:bottom w:val="none" w:sz="0" w:space="0" w:color="auto"/>
        <w:right w:val="none" w:sz="0" w:space="0" w:color="auto"/>
      </w:divBdr>
    </w:div>
    <w:div w:id="664359234">
      <w:bodyDiv w:val="1"/>
      <w:marLeft w:val="0"/>
      <w:marRight w:val="0"/>
      <w:marTop w:val="0"/>
      <w:marBottom w:val="0"/>
      <w:divBdr>
        <w:top w:val="none" w:sz="0" w:space="0" w:color="auto"/>
        <w:left w:val="none" w:sz="0" w:space="0" w:color="auto"/>
        <w:bottom w:val="none" w:sz="0" w:space="0" w:color="auto"/>
        <w:right w:val="none" w:sz="0" w:space="0" w:color="auto"/>
      </w:divBdr>
    </w:div>
    <w:div w:id="665478132">
      <w:bodyDiv w:val="1"/>
      <w:marLeft w:val="0"/>
      <w:marRight w:val="0"/>
      <w:marTop w:val="0"/>
      <w:marBottom w:val="0"/>
      <w:divBdr>
        <w:top w:val="none" w:sz="0" w:space="0" w:color="auto"/>
        <w:left w:val="none" w:sz="0" w:space="0" w:color="auto"/>
        <w:bottom w:val="none" w:sz="0" w:space="0" w:color="auto"/>
        <w:right w:val="none" w:sz="0" w:space="0" w:color="auto"/>
      </w:divBdr>
    </w:div>
    <w:div w:id="669479243">
      <w:bodyDiv w:val="1"/>
      <w:marLeft w:val="0"/>
      <w:marRight w:val="0"/>
      <w:marTop w:val="0"/>
      <w:marBottom w:val="0"/>
      <w:divBdr>
        <w:top w:val="none" w:sz="0" w:space="0" w:color="auto"/>
        <w:left w:val="none" w:sz="0" w:space="0" w:color="auto"/>
        <w:bottom w:val="none" w:sz="0" w:space="0" w:color="auto"/>
        <w:right w:val="none" w:sz="0" w:space="0" w:color="auto"/>
      </w:divBdr>
    </w:div>
    <w:div w:id="674186401">
      <w:bodyDiv w:val="1"/>
      <w:marLeft w:val="0"/>
      <w:marRight w:val="0"/>
      <w:marTop w:val="0"/>
      <w:marBottom w:val="0"/>
      <w:divBdr>
        <w:top w:val="none" w:sz="0" w:space="0" w:color="auto"/>
        <w:left w:val="none" w:sz="0" w:space="0" w:color="auto"/>
        <w:bottom w:val="none" w:sz="0" w:space="0" w:color="auto"/>
        <w:right w:val="none" w:sz="0" w:space="0" w:color="auto"/>
      </w:divBdr>
    </w:div>
    <w:div w:id="676930199">
      <w:bodyDiv w:val="1"/>
      <w:marLeft w:val="0"/>
      <w:marRight w:val="0"/>
      <w:marTop w:val="0"/>
      <w:marBottom w:val="0"/>
      <w:divBdr>
        <w:top w:val="none" w:sz="0" w:space="0" w:color="auto"/>
        <w:left w:val="none" w:sz="0" w:space="0" w:color="auto"/>
        <w:bottom w:val="none" w:sz="0" w:space="0" w:color="auto"/>
        <w:right w:val="none" w:sz="0" w:space="0" w:color="auto"/>
      </w:divBdr>
    </w:div>
    <w:div w:id="687296499">
      <w:bodyDiv w:val="1"/>
      <w:marLeft w:val="0"/>
      <w:marRight w:val="0"/>
      <w:marTop w:val="0"/>
      <w:marBottom w:val="0"/>
      <w:divBdr>
        <w:top w:val="none" w:sz="0" w:space="0" w:color="auto"/>
        <w:left w:val="none" w:sz="0" w:space="0" w:color="auto"/>
        <w:bottom w:val="none" w:sz="0" w:space="0" w:color="auto"/>
        <w:right w:val="none" w:sz="0" w:space="0" w:color="auto"/>
      </w:divBdr>
    </w:div>
    <w:div w:id="688944820">
      <w:bodyDiv w:val="1"/>
      <w:marLeft w:val="0"/>
      <w:marRight w:val="0"/>
      <w:marTop w:val="0"/>
      <w:marBottom w:val="0"/>
      <w:divBdr>
        <w:top w:val="none" w:sz="0" w:space="0" w:color="auto"/>
        <w:left w:val="none" w:sz="0" w:space="0" w:color="auto"/>
        <w:bottom w:val="none" w:sz="0" w:space="0" w:color="auto"/>
        <w:right w:val="none" w:sz="0" w:space="0" w:color="auto"/>
      </w:divBdr>
    </w:div>
    <w:div w:id="700127216">
      <w:bodyDiv w:val="1"/>
      <w:marLeft w:val="0"/>
      <w:marRight w:val="0"/>
      <w:marTop w:val="0"/>
      <w:marBottom w:val="0"/>
      <w:divBdr>
        <w:top w:val="none" w:sz="0" w:space="0" w:color="auto"/>
        <w:left w:val="none" w:sz="0" w:space="0" w:color="auto"/>
        <w:bottom w:val="none" w:sz="0" w:space="0" w:color="auto"/>
        <w:right w:val="none" w:sz="0" w:space="0" w:color="auto"/>
      </w:divBdr>
    </w:div>
    <w:div w:id="701711155">
      <w:bodyDiv w:val="1"/>
      <w:marLeft w:val="0"/>
      <w:marRight w:val="0"/>
      <w:marTop w:val="0"/>
      <w:marBottom w:val="0"/>
      <w:divBdr>
        <w:top w:val="none" w:sz="0" w:space="0" w:color="auto"/>
        <w:left w:val="none" w:sz="0" w:space="0" w:color="auto"/>
        <w:bottom w:val="none" w:sz="0" w:space="0" w:color="auto"/>
        <w:right w:val="none" w:sz="0" w:space="0" w:color="auto"/>
      </w:divBdr>
    </w:div>
    <w:div w:id="723599834">
      <w:bodyDiv w:val="1"/>
      <w:marLeft w:val="0"/>
      <w:marRight w:val="0"/>
      <w:marTop w:val="0"/>
      <w:marBottom w:val="0"/>
      <w:divBdr>
        <w:top w:val="none" w:sz="0" w:space="0" w:color="auto"/>
        <w:left w:val="none" w:sz="0" w:space="0" w:color="auto"/>
        <w:bottom w:val="none" w:sz="0" w:space="0" w:color="auto"/>
        <w:right w:val="none" w:sz="0" w:space="0" w:color="auto"/>
      </w:divBdr>
    </w:div>
    <w:div w:id="737558093">
      <w:bodyDiv w:val="1"/>
      <w:marLeft w:val="0"/>
      <w:marRight w:val="0"/>
      <w:marTop w:val="0"/>
      <w:marBottom w:val="0"/>
      <w:divBdr>
        <w:top w:val="none" w:sz="0" w:space="0" w:color="auto"/>
        <w:left w:val="none" w:sz="0" w:space="0" w:color="auto"/>
        <w:bottom w:val="none" w:sz="0" w:space="0" w:color="auto"/>
        <w:right w:val="none" w:sz="0" w:space="0" w:color="auto"/>
      </w:divBdr>
    </w:div>
    <w:div w:id="739668622">
      <w:bodyDiv w:val="1"/>
      <w:marLeft w:val="0"/>
      <w:marRight w:val="0"/>
      <w:marTop w:val="0"/>
      <w:marBottom w:val="0"/>
      <w:divBdr>
        <w:top w:val="none" w:sz="0" w:space="0" w:color="auto"/>
        <w:left w:val="none" w:sz="0" w:space="0" w:color="auto"/>
        <w:bottom w:val="none" w:sz="0" w:space="0" w:color="auto"/>
        <w:right w:val="none" w:sz="0" w:space="0" w:color="auto"/>
      </w:divBdr>
    </w:div>
    <w:div w:id="750081867">
      <w:bodyDiv w:val="1"/>
      <w:marLeft w:val="0"/>
      <w:marRight w:val="0"/>
      <w:marTop w:val="0"/>
      <w:marBottom w:val="0"/>
      <w:divBdr>
        <w:top w:val="none" w:sz="0" w:space="0" w:color="auto"/>
        <w:left w:val="none" w:sz="0" w:space="0" w:color="auto"/>
        <w:bottom w:val="none" w:sz="0" w:space="0" w:color="auto"/>
        <w:right w:val="none" w:sz="0" w:space="0" w:color="auto"/>
      </w:divBdr>
    </w:div>
    <w:div w:id="758676642">
      <w:bodyDiv w:val="1"/>
      <w:marLeft w:val="0"/>
      <w:marRight w:val="0"/>
      <w:marTop w:val="0"/>
      <w:marBottom w:val="0"/>
      <w:divBdr>
        <w:top w:val="none" w:sz="0" w:space="0" w:color="auto"/>
        <w:left w:val="none" w:sz="0" w:space="0" w:color="auto"/>
        <w:bottom w:val="none" w:sz="0" w:space="0" w:color="auto"/>
        <w:right w:val="none" w:sz="0" w:space="0" w:color="auto"/>
      </w:divBdr>
    </w:div>
    <w:div w:id="767038811">
      <w:bodyDiv w:val="1"/>
      <w:marLeft w:val="0"/>
      <w:marRight w:val="0"/>
      <w:marTop w:val="0"/>
      <w:marBottom w:val="0"/>
      <w:divBdr>
        <w:top w:val="none" w:sz="0" w:space="0" w:color="auto"/>
        <w:left w:val="none" w:sz="0" w:space="0" w:color="auto"/>
        <w:bottom w:val="none" w:sz="0" w:space="0" w:color="auto"/>
        <w:right w:val="none" w:sz="0" w:space="0" w:color="auto"/>
      </w:divBdr>
    </w:div>
    <w:div w:id="770590840">
      <w:bodyDiv w:val="1"/>
      <w:marLeft w:val="0"/>
      <w:marRight w:val="0"/>
      <w:marTop w:val="0"/>
      <w:marBottom w:val="0"/>
      <w:divBdr>
        <w:top w:val="none" w:sz="0" w:space="0" w:color="auto"/>
        <w:left w:val="none" w:sz="0" w:space="0" w:color="auto"/>
        <w:bottom w:val="none" w:sz="0" w:space="0" w:color="auto"/>
        <w:right w:val="none" w:sz="0" w:space="0" w:color="auto"/>
      </w:divBdr>
    </w:div>
    <w:div w:id="790437577">
      <w:bodyDiv w:val="1"/>
      <w:marLeft w:val="0"/>
      <w:marRight w:val="0"/>
      <w:marTop w:val="0"/>
      <w:marBottom w:val="0"/>
      <w:divBdr>
        <w:top w:val="none" w:sz="0" w:space="0" w:color="auto"/>
        <w:left w:val="none" w:sz="0" w:space="0" w:color="auto"/>
        <w:bottom w:val="none" w:sz="0" w:space="0" w:color="auto"/>
        <w:right w:val="none" w:sz="0" w:space="0" w:color="auto"/>
      </w:divBdr>
    </w:div>
    <w:div w:id="831870244">
      <w:bodyDiv w:val="1"/>
      <w:marLeft w:val="0"/>
      <w:marRight w:val="0"/>
      <w:marTop w:val="0"/>
      <w:marBottom w:val="0"/>
      <w:divBdr>
        <w:top w:val="none" w:sz="0" w:space="0" w:color="auto"/>
        <w:left w:val="none" w:sz="0" w:space="0" w:color="auto"/>
        <w:bottom w:val="none" w:sz="0" w:space="0" w:color="auto"/>
        <w:right w:val="none" w:sz="0" w:space="0" w:color="auto"/>
      </w:divBdr>
    </w:div>
    <w:div w:id="833497733">
      <w:bodyDiv w:val="1"/>
      <w:marLeft w:val="0"/>
      <w:marRight w:val="0"/>
      <w:marTop w:val="0"/>
      <w:marBottom w:val="0"/>
      <w:divBdr>
        <w:top w:val="none" w:sz="0" w:space="0" w:color="auto"/>
        <w:left w:val="none" w:sz="0" w:space="0" w:color="auto"/>
        <w:bottom w:val="none" w:sz="0" w:space="0" w:color="auto"/>
        <w:right w:val="none" w:sz="0" w:space="0" w:color="auto"/>
      </w:divBdr>
    </w:div>
    <w:div w:id="857234786">
      <w:bodyDiv w:val="1"/>
      <w:marLeft w:val="0"/>
      <w:marRight w:val="0"/>
      <w:marTop w:val="0"/>
      <w:marBottom w:val="0"/>
      <w:divBdr>
        <w:top w:val="none" w:sz="0" w:space="0" w:color="auto"/>
        <w:left w:val="none" w:sz="0" w:space="0" w:color="auto"/>
        <w:bottom w:val="none" w:sz="0" w:space="0" w:color="auto"/>
        <w:right w:val="none" w:sz="0" w:space="0" w:color="auto"/>
      </w:divBdr>
    </w:div>
    <w:div w:id="859782678">
      <w:bodyDiv w:val="1"/>
      <w:marLeft w:val="0"/>
      <w:marRight w:val="0"/>
      <w:marTop w:val="0"/>
      <w:marBottom w:val="0"/>
      <w:divBdr>
        <w:top w:val="none" w:sz="0" w:space="0" w:color="auto"/>
        <w:left w:val="none" w:sz="0" w:space="0" w:color="auto"/>
        <w:bottom w:val="none" w:sz="0" w:space="0" w:color="auto"/>
        <w:right w:val="none" w:sz="0" w:space="0" w:color="auto"/>
      </w:divBdr>
    </w:div>
    <w:div w:id="867136413">
      <w:bodyDiv w:val="1"/>
      <w:marLeft w:val="0"/>
      <w:marRight w:val="0"/>
      <w:marTop w:val="0"/>
      <w:marBottom w:val="0"/>
      <w:divBdr>
        <w:top w:val="none" w:sz="0" w:space="0" w:color="auto"/>
        <w:left w:val="none" w:sz="0" w:space="0" w:color="auto"/>
        <w:bottom w:val="none" w:sz="0" w:space="0" w:color="auto"/>
        <w:right w:val="none" w:sz="0" w:space="0" w:color="auto"/>
      </w:divBdr>
    </w:div>
    <w:div w:id="870801239">
      <w:bodyDiv w:val="1"/>
      <w:marLeft w:val="0"/>
      <w:marRight w:val="0"/>
      <w:marTop w:val="0"/>
      <w:marBottom w:val="0"/>
      <w:divBdr>
        <w:top w:val="none" w:sz="0" w:space="0" w:color="auto"/>
        <w:left w:val="none" w:sz="0" w:space="0" w:color="auto"/>
        <w:bottom w:val="none" w:sz="0" w:space="0" w:color="auto"/>
        <w:right w:val="none" w:sz="0" w:space="0" w:color="auto"/>
      </w:divBdr>
    </w:div>
    <w:div w:id="883176551">
      <w:bodyDiv w:val="1"/>
      <w:marLeft w:val="0"/>
      <w:marRight w:val="0"/>
      <w:marTop w:val="0"/>
      <w:marBottom w:val="0"/>
      <w:divBdr>
        <w:top w:val="none" w:sz="0" w:space="0" w:color="auto"/>
        <w:left w:val="none" w:sz="0" w:space="0" w:color="auto"/>
        <w:bottom w:val="none" w:sz="0" w:space="0" w:color="auto"/>
        <w:right w:val="none" w:sz="0" w:space="0" w:color="auto"/>
      </w:divBdr>
    </w:div>
    <w:div w:id="893661896">
      <w:bodyDiv w:val="1"/>
      <w:marLeft w:val="0"/>
      <w:marRight w:val="0"/>
      <w:marTop w:val="0"/>
      <w:marBottom w:val="0"/>
      <w:divBdr>
        <w:top w:val="none" w:sz="0" w:space="0" w:color="auto"/>
        <w:left w:val="none" w:sz="0" w:space="0" w:color="auto"/>
        <w:bottom w:val="none" w:sz="0" w:space="0" w:color="auto"/>
        <w:right w:val="none" w:sz="0" w:space="0" w:color="auto"/>
      </w:divBdr>
    </w:div>
    <w:div w:id="918514999">
      <w:bodyDiv w:val="1"/>
      <w:marLeft w:val="0"/>
      <w:marRight w:val="0"/>
      <w:marTop w:val="0"/>
      <w:marBottom w:val="0"/>
      <w:divBdr>
        <w:top w:val="none" w:sz="0" w:space="0" w:color="auto"/>
        <w:left w:val="none" w:sz="0" w:space="0" w:color="auto"/>
        <w:bottom w:val="none" w:sz="0" w:space="0" w:color="auto"/>
        <w:right w:val="none" w:sz="0" w:space="0" w:color="auto"/>
      </w:divBdr>
    </w:div>
    <w:div w:id="973679933">
      <w:bodyDiv w:val="1"/>
      <w:marLeft w:val="0"/>
      <w:marRight w:val="0"/>
      <w:marTop w:val="0"/>
      <w:marBottom w:val="0"/>
      <w:divBdr>
        <w:top w:val="none" w:sz="0" w:space="0" w:color="auto"/>
        <w:left w:val="none" w:sz="0" w:space="0" w:color="auto"/>
        <w:bottom w:val="none" w:sz="0" w:space="0" w:color="auto"/>
        <w:right w:val="none" w:sz="0" w:space="0" w:color="auto"/>
      </w:divBdr>
    </w:div>
    <w:div w:id="976645218">
      <w:bodyDiv w:val="1"/>
      <w:marLeft w:val="0"/>
      <w:marRight w:val="0"/>
      <w:marTop w:val="0"/>
      <w:marBottom w:val="0"/>
      <w:divBdr>
        <w:top w:val="none" w:sz="0" w:space="0" w:color="auto"/>
        <w:left w:val="none" w:sz="0" w:space="0" w:color="auto"/>
        <w:bottom w:val="none" w:sz="0" w:space="0" w:color="auto"/>
        <w:right w:val="none" w:sz="0" w:space="0" w:color="auto"/>
      </w:divBdr>
    </w:div>
    <w:div w:id="977807391">
      <w:bodyDiv w:val="1"/>
      <w:marLeft w:val="0"/>
      <w:marRight w:val="0"/>
      <w:marTop w:val="0"/>
      <w:marBottom w:val="0"/>
      <w:divBdr>
        <w:top w:val="none" w:sz="0" w:space="0" w:color="auto"/>
        <w:left w:val="none" w:sz="0" w:space="0" w:color="auto"/>
        <w:bottom w:val="none" w:sz="0" w:space="0" w:color="auto"/>
        <w:right w:val="none" w:sz="0" w:space="0" w:color="auto"/>
      </w:divBdr>
    </w:div>
    <w:div w:id="977994803">
      <w:bodyDiv w:val="1"/>
      <w:marLeft w:val="0"/>
      <w:marRight w:val="0"/>
      <w:marTop w:val="0"/>
      <w:marBottom w:val="0"/>
      <w:divBdr>
        <w:top w:val="none" w:sz="0" w:space="0" w:color="auto"/>
        <w:left w:val="none" w:sz="0" w:space="0" w:color="auto"/>
        <w:bottom w:val="none" w:sz="0" w:space="0" w:color="auto"/>
        <w:right w:val="none" w:sz="0" w:space="0" w:color="auto"/>
      </w:divBdr>
    </w:div>
    <w:div w:id="988753347">
      <w:bodyDiv w:val="1"/>
      <w:marLeft w:val="0"/>
      <w:marRight w:val="0"/>
      <w:marTop w:val="0"/>
      <w:marBottom w:val="0"/>
      <w:divBdr>
        <w:top w:val="none" w:sz="0" w:space="0" w:color="auto"/>
        <w:left w:val="none" w:sz="0" w:space="0" w:color="auto"/>
        <w:bottom w:val="none" w:sz="0" w:space="0" w:color="auto"/>
        <w:right w:val="none" w:sz="0" w:space="0" w:color="auto"/>
      </w:divBdr>
    </w:div>
    <w:div w:id="998969931">
      <w:bodyDiv w:val="1"/>
      <w:marLeft w:val="0"/>
      <w:marRight w:val="0"/>
      <w:marTop w:val="0"/>
      <w:marBottom w:val="0"/>
      <w:divBdr>
        <w:top w:val="none" w:sz="0" w:space="0" w:color="auto"/>
        <w:left w:val="none" w:sz="0" w:space="0" w:color="auto"/>
        <w:bottom w:val="none" w:sz="0" w:space="0" w:color="auto"/>
        <w:right w:val="none" w:sz="0" w:space="0" w:color="auto"/>
      </w:divBdr>
    </w:div>
    <w:div w:id="1028796435">
      <w:bodyDiv w:val="1"/>
      <w:marLeft w:val="0"/>
      <w:marRight w:val="0"/>
      <w:marTop w:val="0"/>
      <w:marBottom w:val="0"/>
      <w:divBdr>
        <w:top w:val="none" w:sz="0" w:space="0" w:color="auto"/>
        <w:left w:val="none" w:sz="0" w:space="0" w:color="auto"/>
        <w:bottom w:val="none" w:sz="0" w:space="0" w:color="auto"/>
        <w:right w:val="none" w:sz="0" w:space="0" w:color="auto"/>
      </w:divBdr>
    </w:div>
    <w:div w:id="1031145120">
      <w:bodyDiv w:val="1"/>
      <w:marLeft w:val="0"/>
      <w:marRight w:val="0"/>
      <w:marTop w:val="0"/>
      <w:marBottom w:val="0"/>
      <w:divBdr>
        <w:top w:val="none" w:sz="0" w:space="0" w:color="auto"/>
        <w:left w:val="none" w:sz="0" w:space="0" w:color="auto"/>
        <w:bottom w:val="none" w:sz="0" w:space="0" w:color="auto"/>
        <w:right w:val="none" w:sz="0" w:space="0" w:color="auto"/>
      </w:divBdr>
    </w:div>
    <w:div w:id="1037773802">
      <w:bodyDiv w:val="1"/>
      <w:marLeft w:val="0"/>
      <w:marRight w:val="0"/>
      <w:marTop w:val="0"/>
      <w:marBottom w:val="0"/>
      <w:divBdr>
        <w:top w:val="none" w:sz="0" w:space="0" w:color="auto"/>
        <w:left w:val="none" w:sz="0" w:space="0" w:color="auto"/>
        <w:bottom w:val="none" w:sz="0" w:space="0" w:color="auto"/>
        <w:right w:val="none" w:sz="0" w:space="0" w:color="auto"/>
      </w:divBdr>
    </w:div>
    <w:div w:id="1039621284">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1833464">
      <w:bodyDiv w:val="1"/>
      <w:marLeft w:val="0"/>
      <w:marRight w:val="0"/>
      <w:marTop w:val="0"/>
      <w:marBottom w:val="0"/>
      <w:divBdr>
        <w:top w:val="none" w:sz="0" w:space="0" w:color="auto"/>
        <w:left w:val="none" w:sz="0" w:space="0" w:color="auto"/>
        <w:bottom w:val="none" w:sz="0" w:space="0" w:color="auto"/>
        <w:right w:val="none" w:sz="0" w:space="0" w:color="auto"/>
      </w:divBdr>
    </w:div>
    <w:div w:id="1086920219">
      <w:bodyDiv w:val="1"/>
      <w:marLeft w:val="0"/>
      <w:marRight w:val="0"/>
      <w:marTop w:val="0"/>
      <w:marBottom w:val="0"/>
      <w:divBdr>
        <w:top w:val="none" w:sz="0" w:space="0" w:color="auto"/>
        <w:left w:val="none" w:sz="0" w:space="0" w:color="auto"/>
        <w:bottom w:val="none" w:sz="0" w:space="0" w:color="auto"/>
        <w:right w:val="none" w:sz="0" w:space="0" w:color="auto"/>
      </w:divBdr>
    </w:div>
    <w:div w:id="1098981811">
      <w:bodyDiv w:val="1"/>
      <w:marLeft w:val="0"/>
      <w:marRight w:val="0"/>
      <w:marTop w:val="0"/>
      <w:marBottom w:val="0"/>
      <w:divBdr>
        <w:top w:val="none" w:sz="0" w:space="0" w:color="auto"/>
        <w:left w:val="none" w:sz="0" w:space="0" w:color="auto"/>
        <w:bottom w:val="none" w:sz="0" w:space="0" w:color="auto"/>
        <w:right w:val="none" w:sz="0" w:space="0" w:color="auto"/>
      </w:divBdr>
    </w:div>
    <w:div w:id="1100106958">
      <w:bodyDiv w:val="1"/>
      <w:marLeft w:val="0"/>
      <w:marRight w:val="0"/>
      <w:marTop w:val="0"/>
      <w:marBottom w:val="0"/>
      <w:divBdr>
        <w:top w:val="none" w:sz="0" w:space="0" w:color="auto"/>
        <w:left w:val="none" w:sz="0" w:space="0" w:color="auto"/>
        <w:bottom w:val="none" w:sz="0" w:space="0" w:color="auto"/>
        <w:right w:val="none" w:sz="0" w:space="0" w:color="auto"/>
      </w:divBdr>
    </w:div>
    <w:div w:id="1100880361">
      <w:bodyDiv w:val="1"/>
      <w:marLeft w:val="0"/>
      <w:marRight w:val="0"/>
      <w:marTop w:val="0"/>
      <w:marBottom w:val="0"/>
      <w:divBdr>
        <w:top w:val="none" w:sz="0" w:space="0" w:color="auto"/>
        <w:left w:val="none" w:sz="0" w:space="0" w:color="auto"/>
        <w:bottom w:val="none" w:sz="0" w:space="0" w:color="auto"/>
        <w:right w:val="none" w:sz="0" w:space="0" w:color="auto"/>
      </w:divBdr>
    </w:div>
    <w:div w:id="1101298503">
      <w:bodyDiv w:val="1"/>
      <w:marLeft w:val="0"/>
      <w:marRight w:val="0"/>
      <w:marTop w:val="0"/>
      <w:marBottom w:val="0"/>
      <w:divBdr>
        <w:top w:val="none" w:sz="0" w:space="0" w:color="auto"/>
        <w:left w:val="none" w:sz="0" w:space="0" w:color="auto"/>
        <w:bottom w:val="none" w:sz="0" w:space="0" w:color="auto"/>
        <w:right w:val="none" w:sz="0" w:space="0" w:color="auto"/>
      </w:divBdr>
    </w:div>
    <w:div w:id="1121916490">
      <w:bodyDiv w:val="1"/>
      <w:marLeft w:val="0"/>
      <w:marRight w:val="0"/>
      <w:marTop w:val="0"/>
      <w:marBottom w:val="0"/>
      <w:divBdr>
        <w:top w:val="none" w:sz="0" w:space="0" w:color="auto"/>
        <w:left w:val="none" w:sz="0" w:space="0" w:color="auto"/>
        <w:bottom w:val="none" w:sz="0" w:space="0" w:color="auto"/>
        <w:right w:val="none" w:sz="0" w:space="0" w:color="auto"/>
      </w:divBdr>
    </w:div>
    <w:div w:id="1141264063">
      <w:bodyDiv w:val="1"/>
      <w:marLeft w:val="0"/>
      <w:marRight w:val="0"/>
      <w:marTop w:val="0"/>
      <w:marBottom w:val="0"/>
      <w:divBdr>
        <w:top w:val="none" w:sz="0" w:space="0" w:color="auto"/>
        <w:left w:val="none" w:sz="0" w:space="0" w:color="auto"/>
        <w:bottom w:val="none" w:sz="0" w:space="0" w:color="auto"/>
        <w:right w:val="none" w:sz="0" w:space="0" w:color="auto"/>
      </w:divBdr>
    </w:div>
    <w:div w:id="1151822649">
      <w:bodyDiv w:val="1"/>
      <w:marLeft w:val="0"/>
      <w:marRight w:val="0"/>
      <w:marTop w:val="0"/>
      <w:marBottom w:val="0"/>
      <w:divBdr>
        <w:top w:val="none" w:sz="0" w:space="0" w:color="auto"/>
        <w:left w:val="none" w:sz="0" w:space="0" w:color="auto"/>
        <w:bottom w:val="none" w:sz="0" w:space="0" w:color="auto"/>
        <w:right w:val="none" w:sz="0" w:space="0" w:color="auto"/>
      </w:divBdr>
    </w:div>
    <w:div w:id="1156074405">
      <w:bodyDiv w:val="1"/>
      <w:marLeft w:val="0"/>
      <w:marRight w:val="0"/>
      <w:marTop w:val="0"/>
      <w:marBottom w:val="0"/>
      <w:divBdr>
        <w:top w:val="none" w:sz="0" w:space="0" w:color="auto"/>
        <w:left w:val="none" w:sz="0" w:space="0" w:color="auto"/>
        <w:bottom w:val="none" w:sz="0" w:space="0" w:color="auto"/>
        <w:right w:val="none" w:sz="0" w:space="0" w:color="auto"/>
      </w:divBdr>
    </w:div>
    <w:div w:id="1168180167">
      <w:bodyDiv w:val="1"/>
      <w:marLeft w:val="0"/>
      <w:marRight w:val="0"/>
      <w:marTop w:val="0"/>
      <w:marBottom w:val="0"/>
      <w:divBdr>
        <w:top w:val="none" w:sz="0" w:space="0" w:color="auto"/>
        <w:left w:val="none" w:sz="0" w:space="0" w:color="auto"/>
        <w:bottom w:val="none" w:sz="0" w:space="0" w:color="auto"/>
        <w:right w:val="none" w:sz="0" w:space="0" w:color="auto"/>
      </w:divBdr>
    </w:div>
    <w:div w:id="1179198345">
      <w:bodyDiv w:val="1"/>
      <w:marLeft w:val="0"/>
      <w:marRight w:val="0"/>
      <w:marTop w:val="0"/>
      <w:marBottom w:val="0"/>
      <w:divBdr>
        <w:top w:val="none" w:sz="0" w:space="0" w:color="auto"/>
        <w:left w:val="none" w:sz="0" w:space="0" w:color="auto"/>
        <w:bottom w:val="none" w:sz="0" w:space="0" w:color="auto"/>
        <w:right w:val="none" w:sz="0" w:space="0" w:color="auto"/>
      </w:divBdr>
    </w:div>
    <w:div w:id="1181503485">
      <w:bodyDiv w:val="1"/>
      <w:marLeft w:val="0"/>
      <w:marRight w:val="0"/>
      <w:marTop w:val="0"/>
      <w:marBottom w:val="0"/>
      <w:divBdr>
        <w:top w:val="none" w:sz="0" w:space="0" w:color="auto"/>
        <w:left w:val="none" w:sz="0" w:space="0" w:color="auto"/>
        <w:bottom w:val="none" w:sz="0" w:space="0" w:color="auto"/>
        <w:right w:val="none" w:sz="0" w:space="0" w:color="auto"/>
      </w:divBdr>
    </w:div>
    <w:div w:id="1190802023">
      <w:bodyDiv w:val="1"/>
      <w:marLeft w:val="0"/>
      <w:marRight w:val="0"/>
      <w:marTop w:val="0"/>
      <w:marBottom w:val="0"/>
      <w:divBdr>
        <w:top w:val="none" w:sz="0" w:space="0" w:color="auto"/>
        <w:left w:val="none" w:sz="0" w:space="0" w:color="auto"/>
        <w:bottom w:val="none" w:sz="0" w:space="0" w:color="auto"/>
        <w:right w:val="none" w:sz="0" w:space="0" w:color="auto"/>
      </w:divBdr>
    </w:div>
    <w:div w:id="1253661860">
      <w:bodyDiv w:val="1"/>
      <w:marLeft w:val="0"/>
      <w:marRight w:val="0"/>
      <w:marTop w:val="0"/>
      <w:marBottom w:val="0"/>
      <w:divBdr>
        <w:top w:val="none" w:sz="0" w:space="0" w:color="auto"/>
        <w:left w:val="none" w:sz="0" w:space="0" w:color="auto"/>
        <w:bottom w:val="none" w:sz="0" w:space="0" w:color="auto"/>
        <w:right w:val="none" w:sz="0" w:space="0" w:color="auto"/>
      </w:divBdr>
      <w:divsChild>
        <w:div w:id="476990828">
          <w:marLeft w:val="0"/>
          <w:marRight w:val="0"/>
          <w:marTop w:val="0"/>
          <w:marBottom w:val="0"/>
          <w:divBdr>
            <w:top w:val="none" w:sz="0" w:space="0" w:color="auto"/>
            <w:left w:val="none" w:sz="0" w:space="0" w:color="auto"/>
            <w:bottom w:val="none" w:sz="0" w:space="0" w:color="auto"/>
            <w:right w:val="none" w:sz="0" w:space="0" w:color="auto"/>
          </w:divBdr>
          <w:divsChild>
            <w:div w:id="1494640340">
              <w:marLeft w:val="0"/>
              <w:marRight w:val="0"/>
              <w:marTop w:val="0"/>
              <w:marBottom w:val="0"/>
              <w:divBdr>
                <w:top w:val="none" w:sz="0" w:space="0" w:color="auto"/>
                <w:left w:val="none" w:sz="0" w:space="0" w:color="auto"/>
                <w:bottom w:val="none" w:sz="0" w:space="0" w:color="auto"/>
                <w:right w:val="none" w:sz="0" w:space="0" w:color="auto"/>
              </w:divBdr>
            </w:div>
            <w:div w:id="96218937">
              <w:marLeft w:val="0"/>
              <w:marRight w:val="0"/>
              <w:marTop w:val="0"/>
              <w:marBottom w:val="0"/>
              <w:divBdr>
                <w:top w:val="none" w:sz="0" w:space="0" w:color="auto"/>
                <w:left w:val="none" w:sz="0" w:space="0" w:color="auto"/>
                <w:bottom w:val="none" w:sz="0" w:space="0" w:color="auto"/>
                <w:right w:val="none" w:sz="0" w:space="0" w:color="auto"/>
              </w:divBdr>
            </w:div>
            <w:div w:id="809370448">
              <w:marLeft w:val="0"/>
              <w:marRight w:val="0"/>
              <w:marTop w:val="0"/>
              <w:marBottom w:val="0"/>
              <w:divBdr>
                <w:top w:val="none" w:sz="0" w:space="0" w:color="auto"/>
                <w:left w:val="none" w:sz="0" w:space="0" w:color="auto"/>
                <w:bottom w:val="none" w:sz="0" w:space="0" w:color="auto"/>
                <w:right w:val="none" w:sz="0" w:space="0" w:color="auto"/>
              </w:divBdr>
            </w:div>
            <w:div w:id="774180957">
              <w:marLeft w:val="0"/>
              <w:marRight w:val="0"/>
              <w:marTop w:val="0"/>
              <w:marBottom w:val="0"/>
              <w:divBdr>
                <w:top w:val="none" w:sz="0" w:space="0" w:color="auto"/>
                <w:left w:val="none" w:sz="0" w:space="0" w:color="auto"/>
                <w:bottom w:val="none" w:sz="0" w:space="0" w:color="auto"/>
                <w:right w:val="none" w:sz="0" w:space="0" w:color="auto"/>
              </w:divBdr>
            </w:div>
            <w:div w:id="1411931226">
              <w:marLeft w:val="0"/>
              <w:marRight w:val="0"/>
              <w:marTop w:val="0"/>
              <w:marBottom w:val="0"/>
              <w:divBdr>
                <w:top w:val="none" w:sz="0" w:space="0" w:color="auto"/>
                <w:left w:val="none" w:sz="0" w:space="0" w:color="auto"/>
                <w:bottom w:val="none" w:sz="0" w:space="0" w:color="auto"/>
                <w:right w:val="none" w:sz="0" w:space="0" w:color="auto"/>
              </w:divBdr>
            </w:div>
            <w:div w:id="137380765">
              <w:marLeft w:val="0"/>
              <w:marRight w:val="0"/>
              <w:marTop w:val="0"/>
              <w:marBottom w:val="0"/>
              <w:divBdr>
                <w:top w:val="none" w:sz="0" w:space="0" w:color="auto"/>
                <w:left w:val="none" w:sz="0" w:space="0" w:color="auto"/>
                <w:bottom w:val="none" w:sz="0" w:space="0" w:color="auto"/>
                <w:right w:val="none" w:sz="0" w:space="0" w:color="auto"/>
              </w:divBdr>
            </w:div>
            <w:div w:id="2096240260">
              <w:marLeft w:val="0"/>
              <w:marRight w:val="0"/>
              <w:marTop w:val="0"/>
              <w:marBottom w:val="0"/>
              <w:divBdr>
                <w:top w:val="none" w:sz="0" w:space="0" w:color="auto"/>
                <w:left w:val="none" w:sz="0" w:space="0" w:color="auto"/>
                <w:bottom w:val="none" w:sz="0" w:space="0" w:color="auto"/>
                <w:right w:val="none" w:sz="0" w:space="0" w:color="auto"/>
              </w:divBdr>
            </w:div>
            <w:div w:id="1463383978">
              <w:marLeft w:val="0"/>
              <w:marRight w:val="0"/>
              <w:marTop w:val="0"/>
              <w:marBottom w:val="0"/>
              <w:divBdr>
                <w:top w:val="none" w:sz="0" w:space="0" w:color="auto"/>
                <w:left w:val="none" w:sz="0" w:space="0" w:color="auto"/>
                <w:bottom w:val="none" w:sz="0" w:space="0" w:color="auto"/>
                <w:right w:val="none" w:sz="0" w:space="0" w:color="auto"/>
              </w:divBdr>
            </w:div>
            <w:div w:id="1361324552">
              <w:marLeft w:val="0"/>
              <w:marRight w:val="0"/>
              <w:marTop w:val="0"/>
              <w:marBottom w:val="0"/>
              <w:divBdr>
                <w:top w:val="none" w:sz="0" w:space="0" w:color="auto"/>
                <w:left w:val="none" w:sz="0" w:space="0" w:color="auto"/>
                <w:bottom w:val="none" w:sz="0" w:space="0" w:color="auto"/>
                <w:right w:val="none" w:sz="0" w:space="0" w:color="auto"/>
              </w:divBdr>
            </w:div>
            <w:div w:id="305476554">
              <w:marLeft w:val="0"/>
              <w:marRight w:val="0"/>
              <w:marTop w:val="0"/>
              <w:marBottom w:val="0"/>
              <w:divBdr>
                <w:top w:val="none" w:sz="0" w:space="0" w:color="auto"/>
                <w:left w:val="none" w:sz="0" w:space="0" w:color="auto"/>
                <w:bottom w:val="none" w:sz="0" w:space="0" w:color="auto"/>
                <w:right w:val="none" w:sz="0" w:space="0" w:color="auto"/>
              </w:divBdr>
            </w:div>
            <w:div w:id="17276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4312">
      <w:bodyDiv w:val="1"/>
      <w:marLeft w:val="0"/>
      <w:marRight w:val="0"/>
      <w:marTop w:val="0"/>
      <w:marBottom w:val="0"/>
      <w:divBdr>
        <w:top w:val="none" w:sz="0" w:space="0" w:color="auto"/>
        <w:left w:val="none" w:sz="0" w:space="0" w:color="auto"/>
        <w:bottom w:val="none" w:sz="0" w:space="0" w:color="auto"/>
        <w:right w:val="none" w:sz="0" w:space="0" w:color="auto"/>
      </w:divBdr>
    </w:div>
    <w:div w:id="1265840390">
      <w:bodyDiv w:val="1"/>
      <w:marLeft w:val="0"/>
      <w:marRight w:val="0"/>
      <w:marTop w:val="0"/>
      <w:marBottom w:val="0"/>
      <w:divBdr>
        <w:top w:val="none" w:sz="0" w:space="0" w:color="auto"/>
        <w:left w:val="none" w:sz="0" w:space="0" w:color="auto"/>
        <w:bottom w:val="none" w:sz="0" w:space="0" w:color="auto"/>
        <w:right w:val="none" w:sz="0" w:space="0" w:color="auto"/>
      </w:divBdr>
    </w:div>
    <w:div w:id="1270890536">
      <w:bodyDiv w:val="1"/>
      <w:marLeft w:val="0"/>
      <w:marRight w:val="0"/>
      <w:marTop w:val="0"/>
      <w:marBottom w:val="0"/>
      <w:divBdr>
        <w:top w:val="none" w:sz="0" w:space="0" w:color="auto"/>
        <w:left w:val="none" w:sz="0" w:space="0" w:color="auto"/>
        <w:bottom w:val="none" w:sz="0" w:space="0" w:color="auto"/>
        <w:right w:val="none" w:sz="0" w:space="0" w:color="auto"/>
      </w:divBdr>
    </w:div>
    <w:div w:id="1282034186">
      <w:bodyDiv w:val="1"/>
      <w:marLeft w:val="0"/>
      <w:marRight w:val="0"/>
      <w:marTop w:val="0"/>
      <w:marBottom w:val="0"/>
      <w:divBdr>
        <w:top w:val="none" w:sz="0" w:space="0" w:color="auto"/>
        <w:left w:val="none" w:sz="0" w:space="0" w:color="auto"/>
        <w:bottom w:val="none" w:sz="0" w:space="0" w:color="auto"/>
        <w:right w:val="none" w:sz="0" w:space="0" w:color="auto"/>
      </w:divBdr>
    </w:div>
    <w:div w:id="1291666274">
      <w:bodyDiv w:val="1"/>
      <w:marLeft w:val="0"/>
      <w:marRight w:val="0"/>
      <w:marTop w:val="0"/>
      <w:marBottom w:val="0"/>
      <w:divBdr>
        <w:top w:val="none" w:sz="0" w:space="0" w:color="auto"/>
        <w:left w:val="none" w:sz="0" w:space="0" w:color="auto"/>
        <w:bottom w:val="none" w:sz="0" w:space="0" w:color="auto"/>
        <w:right w:val="none" w:sz="0" w:space="0" w:color="auto"/>
      </w:divBdr>
    </w:div>
    <w:div w:id="1302230392">
      <w:bodyDiv w:val="1"/>
      <w:marLeft w:val="0"/>
      <w:marRight w:val="0"/>
      <w:marTop w:val="0"/>
      <w:marBottom w:val="0"/>
      <w:divBdr>
        <w:top w:val="none" w:sz="0" w:space="0" w:color="auto"/>
        <w:left w:val="none" w:sz="0" w:space="0" w:color="auto"/>
        <w:bottom w:val="none" w:sz="0" w:space="0" w:color="auto"/>
        <w:right w:val="none" w:sz="0" w:space="0" w:color="auto"/>
      </w:divBdr>
    </w:div>
    <w:div w:id="1304579565">
      <w:bodyDiv w:val="1"/>
      <w:marLeft w:val="0"/>
      <w:marRight w:val="0"/>
      <w:marTop w:val="0"/>
      <w:marBottom w:val="0"/>
      <w:divBdr>
        <w:top w:val="none" w:sz="0" w:space="0" w:color="auto"/>
        <w:left w:val="none" w:sz="0" w:space="0" w:color="auto"/>
        <w:bottom w:val="none" w:sz="0" w:space="0" w:color="auto"/>
        <w:right w:val="none" w:sz="0" w:space="0" w:color="auto"/>
      </w:divBdr>
    </w:div>
    <w:div w:id="1310666227">
      <w:bodyDiv w:val="1"/>
      <w:marLeft w:val="0"/>
      <w:marRight w:val="0"/>
      <w:marTop w:val="0"/>
      <w:marBottom w:val="0"/>
      <w:divBdr>
        <w:top w:val="none" w:sz="0" w:space="0" w:color="auto"/>
        <w:left w:val="none" w:sz="0" w:space="0" w:color="auto"/>
        <w:bottom w:val="none" w:sz="0" w:space="0" w:color="auto"/>
        <w:right w:val="none" w:sz="0" w:space="0" w:color="auto"/>
      </w:divBdr>
    </w:div>
    <w:div w:id="1312322070">
      <w:bodyDiv w:val="1"/>
      <w:marLeft w:val="0"/>
      <w:marRight w:val="0"/>
      <w:marTop w:val="0"/>
      <w:marBottom w:val="0"/>
      <w:divBdr>
        <w:top w:val="none" w:sz="0" w:space="0" w:color="auto"/>
        <w:left w:val="none" w:sz="0" w:space="0" w:color="auto"/>
        <w:bottom w:val="none" w:sz="0" w:space="0" w:color="auto"/>
        <w:right w:val="none" w:sz="0" w:space="0" w:color="auto"/>
      </w:divBdr>
    </w:div>
    <w:div w:id="1315330266">
      <w:bodyDiv w:val="1"/>
      <w:marLeft w:val="0"/>
      <w:marRight w:val="0"/>
      <w:marTop w:val="0"/>
      <w:marBottom w:val="0"/>
      <w:divBdr>
        <w:top w:val="none" w:sz="0" w:space="0" w:color="auto"/>
        <w:left w:val="none" w:sz="0" w:space="0" w:color="auto"/>
        <w:bottom w:val="none" w:sz="0" w:space="0" w:color="auto"/>
        <w:right w:val="none" w:sz="0" w:space="0" w:color="auto"/>
      </w:divBdr>
    </w:div>
    <w:div w:id="1321737959">
      <w:bodyDiv w:val="1"/>
      <w:marLeft w:val="0"/>
      <w:marRight w:val="0"/>
      <w:marTop w:val="0"/>
      <w:marBottom w:val="0"/>
      <w:divBdr>
        <w:top w:val="none" w:sz="0" w:space="0" w:color="auto"/>
        <w:left w:val="none" w:sz="0" w:space="0" w:color="auto"/>
        <w:bottom w:val="none" w:sz="0" w:space="0" w:color="auto"/>
        <w:right w:val="none" w:sz="0" w:space="0" w:color="auto"/>
      </w:divBdr>
    </w:div>
    <w:div w:id="1342127728">
      <w:bodyDiv w:val="1"/>
      <w:marLeft w:val="0"/>
      <w:marRight w:val="0"/>
      <w:marTop w:val="0"/>
      <w:marBottom w:val="0"/>
      <w:divBdr>
        <w:top w:val="none" w:sz="0" w:space="0" w:color="auto"/>
        <w:left w:val="none" w:sz="0" w:space="0" w:color="auto"/>
        <w:bottom w:val="none" w:sz="0" w:space="0" w:color="auto"/>
        <w:right w:val="none" w:sz="0" w:space="0" w:color="auto"/>
      </w:divBdr>
    </w:div>
    <w:div w:id="1345595609">
      <w:bodyDiv w:val="1"/>
      <w:marLeft w:val="0"/>
      <w:marRight w:val="0"/>
      <w:marTop w:val="0"/>
      <w:marBottom w:val="0"/>
      <w:divBdr>
        <w:top w:val="none" w:sz="0" w:space="0" w:color="auto"/>
        <w:left w:val="none" w:sz="0" w:space="0" w:color="auto"/>
        <w:bottom w:val="none" w:sz="0" w:space="0" w:color="auto"/>
        <w:right w:val="none" w:sz="0" w:space="0" w:color="auto"/>
      </w:divBdr>
    </w:div>
    <w:div w:id="1347633881">
      <w:bodyDiv w:val="1"/>
      <w:marLeft w:val="0"/>
      <w:marRight w:val="0"/>
      <w:marTop w:val="0"/>
      <w:marBottom w:val="0"/>
      <w:divBdr>
        <w:top w:val="none" w:sz="0" w:space="0" w:color="auto"/>
        <w:left w:val="none" w:sz="0" w:space="0" w:color="auto"/>
        <w:bottom w:val="none" w:sz="0" w:space="0" w:color="auto"/>
        <w:right w:val="none" w:sz="0" w:space="0" w:color="auto"/>
      </w:divBdr>
      <w:divsChild>
        <w:div w:id="1953629283">
          <w:marLeft w:val="0"/>
          <w:marRight w:val="0"/>
          <w:marTop w:val="0"/>
          <w:marBottom w:val="0"/>
          <w:divBdr>
            <w:top w:val="none" w:sz="0" w:space="0" w:color="auto"/>
            <w:left w:val="none" w:sz="0" w:space="0" w:color="auto"/>
            <w:bottom w:val="none" w:sz="0" w:space="0" w:color="auto"/>
            <w:right w:val="none" w:sz="0" w:space="0" w:color="auto"/>
          </w:divBdr>
          <w:divsChild>
            <w:div w:id="928659423">
              <w:marLeft w:val="0"/>
              <w:marRight w:val="0"/>
              <w:marTop w:val="0"/>
              <w:marBottom w:val="0"/>
              <w:divBdr>
                <w:top w:val="none" w:sz="0" w:space="0" w:color="auto"/>
                <w:left w:val="none" w:sz="0" w:space="0" w:color="auto"/>
                <w:bottom w:val="none" w:sz="0" w:space="0" w:color="auto"/>
                <w:right w:val="none" w:sz="0" w:space="0" w:color="auto"/>
              </w:divBdr>
            </w:div>
            <w:div w:id="260577727">
              <w:marLeft w:val="0"/>
              <w:marRight w:val="0"/>
              <w:marTop w:val="0"/>
              <w:marBottom w:val="0"/>
              <w:divBdr>
                <w:top w:val="none" w:sz="0" w:space="0" w:color="auto"/>
                <w:left w:val="none" w:sz="0" w:space="0" w:color="auto"/>
                <w:bottom w:val="none" w:sz="0" w:space="0" w:color="auto"/>
                <w:right w:val="none" w:sz="0" w:space="0" w:color="auto"/>
              </w:divBdr>
            </w:div>
            <w:div w:id="849179587">
              <w:marLeft w:val="0"/>
              <w:marRight w:val="0"/>
              <w:marTop w:val="0"/>
              <w:marBottom w:val="0"/>
              <w:divBdr>
                <w:top w:val="none" w:sz="0" w:space="0" w:color="auto"/>
                <w:left w:val="none" w:sz="0" w:space="0" w:color="auto"/>
                <w:bottom w:val="none" w:sz="0" w:space="0" w:color="auto"/>
                <w:right w:val="none" w:sz="0" w:space="0" w:color="auto"/>
              </w:divBdr>
            </w:div>
            <w:div w:id="658535724">
              <w:marLeft w:val="0"/>
              <w:marRight w:val="0"/>
              <w:marTop w:val="0"/>
              <w:marBottom w:val="0"/>
              <w:divBdr>
                <w:top w:val="none" w:sz="0" w:space="0" w:color="auto"/>
                <w:left w:val="none" w:sz="0" w:space="0" w:color="auto"/>
                <w:bottom w:val="none" w:sz="0" w:space="0" w:color="auto"/>
                <w:right w:val="none" w:sz="0" w:space="0" w:color="auto"/>
              </w:divBdr>
            </w:div>
            <w:div w:id="1268926214">
              <w:marLeft w:val="0"/>
              <w:marRight w:val="0"/>
              <w:marTop w:val="0"/>
              <w:marBottom w:val="0"/>
              <w:divBdr>
                <w:top w:val="none" w:sz="0" w:space="0" w:color="auto"/>
                <w:left w:val="none" w:sz="0" w:space="0" w:color="auto"/>
                <w:bottom w:val="none" w:sz="0" w:space="0" w:color="auto"/>
                <w:right w:val="none" w:sz="0" w:space="0" w:color="auto"/>
              </w:divBdr>
            </w:div>
            <w:div w:id="114092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2511">
      <w:bodyDiv w:val="1"/>
      <w:marLeft w:val="0"/>
      <w:marRight w:val="0"/>
      <w:marTop w:val="0"/>
      <w:marBottom w:val="0"/>
      <w:divBdr>
        <w:top w:val="none" w:sz="0" w:space="0" w:color="auto"/>
        <w:left w:val="none" w:sz="0" w:space="0" w:color="auto"/>
        <w:bottom w:val="none" w:sz="0" w:space="0" w:color="auto"/>
        <w:right w:val="none" w:sz="0" w:space="0" w:color="auto"/>
      </w:divBdr>
    </w:div>
    <w:div w:id="1353724633">
      <w:bodyDiv w:val="1"/>
      <w:marLeft w:val="0"/>
      <w:marRight w:val="0"/>
      <w:marTop w:val="0"/>
      <w:marBottom w:val="0"/>
      <w:divBdr>
        <w:top w:val="none" w:sz="0" w:space="0" w:color="auto"/>
        <w:left w:val="none" w:sz="0" w:space="0" w:color="auto"/>
        <w:bottom w:val="none" w:sz="0" w:space="0" w:color="auto"/>
        <w:right w:val="none" w:sz="0" w:space="0" w:color="auto"/>
      </w:divBdr>
    </w:div>
    <w:div w:id="1365211430">
      <w:bodyDiv w:val="1"/>
      <w:marLeft w:val="0"/>
      <w:marRight w:val="0"/>
      <w:marTop w:val="0"/>
      <w:marBottom w:val="0"/>
      <w:divBdr>
        <w:top w:val="none" w:sz="0" w:space="0" w:color="auto"/>
        <w:left w:val="none" w:sz="0" w:space="0" w:color="auto"/>
        <w:bottom w:val="none" w:sz="0" w:space="0" w:color="auto"/>
        <w:right w:val="none" w:sz="0" w:space="0" w:color="auto"/>
      </w:divBdr>
    </w:div>
    <w:div w:id="1373993567">
      <w:bodyDiv w:val="1"/>
      <w:marLeft w:val="0"/>
      <w:marRight w:val="0"/>
      <w:marTop w:val="0"/>
      <w:marBottom w:val="0"/>
      <w:divBdr>
        <w:top w:val="none" w:sz="0" w:space="0" w:color="auto"/>
        <w:left w:val="none" w:sz="0" w:space="0" w:color="auto"/>
        <w:bottom w:val="none" w:sz="0" w:space="0" w:color="auto"/>
        <w:right w:val="none" w:sz="0" w:space="0" w:color="auto"/>
      </w:divBdr>
    </w:div>
    <w:div w:id="1383749619">
      <w:bodyDiv w:val="1"/>
      <w:marLeft w:val="0"/>
      <w:marRight w:val="0"/>
      <w:marTop w:val="0"/>
      <w:marBottom w:val="0"/>
      <w:divBdr>
        <w:top w:val="none" w:sz="0" w:space="0" w:color="auto"/>
        <w:left w:val="none" w:sz="0" w:space="0" w:color="auto"/>
        <w:bottom w:val="none" w:sz="0" w:space="0" w:color="auto"/>
        <w:right w:val="none" w:sz="0" w:space="0" w:color="auto"/>
      </w:divBdr>
    </w:div>
    <w:div w:id="1388576817">
      <w:bodyDiv w:val="1"/>
      <w:marLeft w:val="0"/>
      <w:marRight w:val="0"/>
      <w:marTop w:val="0"/>
      <w:marBottom w:val="0"/>
      <w:divBdr>
        <w:top w:val="none" w:sz="0" w:space="0" w:color="auto"/>
        <w:left w:val="none" w:sz="0" w:space="0" w:color="auto"/>
        <w:bottom w:val="none" w:sz="0" w:space="0" w:color="auto"/>
        <w:right w:val="none" w:sz="0" w:space="0" w:color="auto"/>
      </w:divBdr>
    </w:div>
    <w:div w:id="1401903865">
      <w:bodyDiv w:val="1"/>
      <w:marLeft w:val="0"/>
      <w:marRight w:val="0"/>
      <w:marTop w:val="0"/>
      <w:marBottom w:val="0"/>
      <w:divBdr>
        <w:top w:val="none" w:sz="0" w:space="0" w:color="auto"/>
        <w:left w:val="none" w:sz="0" w:space="0" w:color="auto"/>
        <w:bottom w:val="none" w:sz="0" w:space="0" w:color="auto"/>
        <w:right w:val="none" w:sz="0" w:space="0" w:color="auto"/>
      </w:divBdr>
    </w:div>
    <w:div w:id="1403285552">
      <w:bodyDiv w:val="1"/>
      <w:marLeft w:val="0"/>
      <w:marRight w:val="0"/>
      <w:marTop w:val="0"/>
      <w:marBottom w:val="0"/>
      <w:divBdr>
        <w:top w:val="none" w:sz="0" w:space="0" w:color="auto"/>
        <w:left w:val="none" w:sz="0" w:space="0" w:color="auto"/>
        <w:bottom w:val="none" w:sz="0" w:space="0" w:color="auto"/>
        <w:right w:val="none" w:sz="0" w:space="0" w:color="auto"/>
      </w:divBdr>
    </w:div>
    <w:div w:id="1403600424">
      <w:bodyDiv w:val="1"/>
      <w:marLeft w:val="0"/>
      <w:marRight w:val="0"/>
      <w:marTop w:val="0"/>
      <w:marBottom w:val="0"/>
      <w:divBdr>
        <w:top w:val="none" w:sz="0" w:space="0" w:color="auto"/>
        <w:left w:val="none" w:sz="0" w:space="0" w:color="auto"/>
        <w:bottom w:val="none" w:sz="0" w:space="0" w:color="auto"/>
        <w:right w:val="none" w:sz="0" w:space="0" w:color="auto"/>
      </w:divBdr>
    </w:div>
    <w:div w:id="1405101144">
      <w:bodyDiv w:val="1"/>
      <w:marLeft w:val="0"/>
      <w:marRight w:val="0"/>
      <w:marTop w:val="0"/>
      <w:marBottom w:val="0"/>
      <w:divBdr>
        <w:top w:val="none" w:sz="0" w:space="0" w:color="auto"/>
        <w:left w:val="none" w:sz="0" w:space="0" w:color="auto"/>
        <w:bottom w:val="none" w:sz="0" w:space="0" w:color="auto"/>
        <w:right w:val="none" w:sz="0" w:space="0" w:color="auto"/>
      </w:divBdr>
    </w:div>
    <w:div w:id="1406566379">
      <w:bodyDiv w:val="1"/>
      <w:marLeft w:val="0"/>
      <w:marRight w:val="0"/>
      <w:marTop w:val="0"/>
      <w:marBottom w:val="0"/>
      <w:divBdr>
        <w:top w:val="none" w:sz="0" w:space="0" w:color="auto"/>
        <w:left w:val="none" w:sz="0" w:space="0" w:color="auto"/>
        <w:bottom w:val="none" w:sz="0" w:space="0" w:color="auto"/>
        <w:right w:val="none" w:sz="0" w:space="0" w:color="auto"/>
      </w:divBdr>
    </w:div>
    <w:div w:id="1415207507">
      <w:bodyDiv w:val="1"/>
      <w:marLeft w:val="0"/>
      <w:marRight w:val="0"/>
      <w:marTop w:val="0"/>
      <w:marBottom w:val="0"/>
      <w:divBdr>
        <w:top w:val="none" w:sz="0" w:space="0" w:color="auto"/>
        <w:left w:val="none" w:sz="0" w:space="0" w:color="auto"/>
        <w:bottom w:val="none" w:sz="0" w:space="0" w:color="auto"/>
        <w:right w:val="none" w:sz="0" w:space="0" w:color="auto"/>
      </w:divBdr>
    </w:div>
    <w:div w:id="1417432543">
      <w:bodyDiv w:val="1"/>
      <w:marLeft w:val="0"/>
      <w:marRight w:val="0"/>
      <w:marTop w:val="0"/>
      <w:marBottom w:val="0"/>
      <w:divBdr>
        <w:top w:val="none" w:sz="0" w:space="0" w:color="auto"/>
        <w:left w:val="none" w:sz="0" w:space="0" w:color="auto"/>
        <w:bottom w:val="none" w:sz="0" w:space="0" w:color="auto"/>
        <w:right w:val="none" w:sz="0" w:space="0" w:color="auto"/>
      </w:divBdr>
    </w:div>
    <w:div w:id="1419792369">
      <w:bodyDiv w:val="1"/>
      <w:marLeft w:val="0"/>
      <w:marRight w:val="0"/>
      <w:marTop w:val="0"/>
      <w:marBottom w:val="0"/>
      <w:divBdr>
        <w:top w:val="none" w:sz="0" w:space="0" w:color="auto"/>
        <w:left w:val="none" w:sz="0" w:space="0" w:color="auto"/>
        <w:bottom w:val="none" w:sz="0" w:space="0" w:color="auto"/>
        <w:right w:val="none" w:sz="0" w:space="0" w:color="auto"/>
      </w:divBdr>
    </w:div>
    <w:div w:id="1421372013">
      <w:bodyDiv w:val="1"/>
      <w:marLeft w:val="0"/>
      <w:marRight w:val="0"/>
      <w:marTop w:val="0"/>
      <w:marBottom w:val="0"/>
      <w:divBdr>
        <w:top w:val="none" w:sz="0" w:space="0" w:color="auto"/>
        <w:left w:val="none" w:sz="0" w:space="0" w:color="auto"/>
        <w:bottom w:val="none" w:sz="0" w:space="0" w:color="auto"/>
        <w:right w:val="none" w:sz="0" w:space="0" w:color="auto"/>
      </w:divBdr>
    </w:div>
    <w:div w:id="1424230147">
      <w:bodyDiv w:val="1"/>
      <w:marLeft w:val="0"/>
      <w:marRight w:val="0"/>
      <w:marTop w:val="0"/>
      <w:marBottom w:val="0"/>
      <w:divBdr>
        <w:top w:val="none" w:sz="0" w:space="0" w:color="auto"/>
        <w:left w:val="none" w:sz="0" w:space="0" w:color="auto"/>
        <w:bottom w:val="none" w:sz="0" w:space="0" w:color="auto"/>
        <w:right w:val="none" w:sz="0" w:space="0" w:color="auto"/>
      </w:divBdr>
    </w:div>
    <w:div w:id="1434281065">
      <w:bodyDiv w:val="1"/>
      <w:marLeft w:val="0"/>
      <w:marRight w:val="0"/>
      <w:marTop w:val="0"/>
      <w:marBottom w:val="0"/>
      <w:divBdr>
        <w:top w:val="none" w:sz="0" w:space="0" w:color="auto"/>
        <w:left w:val="none" w:sz="0" w:space="0" w:color="auto"/>
        <w:bottom w:val="none" w:sz="0" w:space="0" w:color="auto"/>
        <w:right w:val="none" w:sz="0" w:space="0" w:color="auto"/>
      </w:divBdr>
    </w:div>
    <w:div w:id="1474327027">
      <w:bodyDiv w:val="1"/>
      <w:marLeft w:val="0"/>
      <w:marRight w:val="0"/>
      <w:marTop w:val="0"/>
      <w:marBottom w:val="0"/>
      <w:divBdr>
        <w:top w:val="none" w:sz="0" w:space="0" w:color="auto"/>
        <w:left w:val="none" w:sz="0" w:space="0" w:color="auto"/>
        <w:bottom w:val="none" w:sz="0" w:space="0" w:color="auto"/>
        <w:right w:val="none" w:sz="0" w:space="0" w:color="auto"/>
      </w:divBdr>
    </w:div>
    <w:div w:id="1481923967">
      <w:bodyDiv w:val="1"/>
      <w:marLeft w:val="0"/>
      <w:marRight w:val="0"/>
      <w:marTop w:val="0"/>
      <w:marBottom w:val="0"/>
      <w:divBdr>
        <w:top w:val="none" w:sz="0" w:space="0" w:color="auto"/>
        <w:left w:val="none" w:sz="0" w:space="0" w:color="auto"/>
        <w:bottom w:val="none" w:sz="0" w:space="0" w:color="auto"/>
        <w:right w:val="none" w:sz="0" w:space="0" w:color="auto"/>
      </w:divBdr>
    </w:div>
    <w:div w:id="1498379170">
      <w:bodyDiv w:val="1"/>
      <w:marLeft w:val="0"/>
      <w:marRight w:val="0"/>
      <w:marTop w:val="0"/>
      <w:marBottom w:val="0"/>
      <w:divBdr>
        <w:top w:val="none" w:sz="0" w:space="0" w:color="auto"/>
        <w:left w:val="none" w:sz="0" w:space="0" w:color="auto"/>
        <w:bottom w:val="none" w:sz="0" w:space="0" w:color="auto"/>
        <w:right w:val="none" w:sz="0" w:space="0" w:color="auto"/>
      </w:divBdr>
    </w:div>
    <w:div w:id="1512448524">
      <w:bodyDiv w:val="1"/>
      <w:marLeft w:val="0"/>
      <w:marRight w:val="0"/>
      <w:marTop w:val="0"/>
      <w:marBottom w:val="0"/>
      <w:divBdr>
        <w:top w:val="none" w:sz="0" w:space="0" w:color="auto"/>
        <w:left w:val="none" w:sz="0" w:space="0" w:color="auto"/>
        <w:bottom w:val="none" w:sz="0" w:space="0" w:color="auto"/>
        <w:right w:val="none" w:sz="0" w:space="0" w:color="auto"/>
      </w:divBdr>
    </w:div>
    <w:div w:id="1521356622">
      <w:bodyDiv w:val="1"/>
      <w:marLeft w:val="0"/>
      <w:marRight w:val="0"/>
      <w:marTop w:val="0"/>
      <w:marBottom w:val="0"/>
      <w:divBdr>
        <w:top w:val="none" w:sz="0" w:space="0" w:color="auto"/>
        <w:left w:val="none" w:sz="0" w:space="0" w:color="auto"/>
        <w:bottom w:val="none" w:sz="0" w:space="0" w:color="auto"/>
        <w:right w:val="none" w:sz="0" w:space="0" w:color="auto"/>
      </w:divBdr>
    </w:div>
    <w:div w:id="1546676543">
      <w:bodyDiv w:val="1"/>
      <w:marLeft w:val="0"/>
      <w:marRight w:val="0"/>
      <w:marTop w:val="0"/>
      <w:marBottom w:val="0"/>
      <w:divBdr>
        <w:top w:val="none" w:sz="0" w:space="0" w:color="auto"/>
        <w:left w:val="none" w:sz="0" w:space="0" w:color="auto"/>
        <w:bottom w:val="none" w:sz="0" w:space="0" w:color="auto"/>
        <w:right w:val="none" w:sz="0" w:space="0" w:color="auto"/>
      </w:divBdr>
    </w:div>
    <w:div w:id="1546871556">
      <w:bodyDiv w:val="1"/>
      <w:marLeft w:val="0"/>
      <w:marRight w:val="0"/>
      <w:marTop w:val="0"/>
      <w:marBottom w:val="0"/>
      <w:divBdr>
        <w:top w:val="none" w:sz="0" w:space="0" w:color="auto"/>
        <w:left w:val="none" w:sz="0" w:space="0" w:color="auto"/>
        <w:bottom w:val="none" w:sz="0" w:space="0" w:color="auto"/>
        <w:right w:val="none" w:sz="0" w:space="0" w:color="auto"/>
      </w:divBdr>
    </w:div>
    <w:div w:id="1560701373">
      <w:bodyDiv w:val="1"/>
      <w:marLeft w:val="0"/>
      <w:marRight w:val="0"/>
      <w:marTop w:val="0"/>
      <w:marBottom w:val="0"/>
      <w:divBdr>
        <w:top w:val="none" w:sz="0" w:space="0" w:color="auto"/>
        <w:left w:val="none" w:sz="0" w:space="0" w:color="auto"/>
        <w:bottom w:val="none" w:sz="0" w:space="0" w:color="auto"/>
        <w:right w:val="none" w:sz="0" w:space="0" w:color="auto"/>
      </w:divBdr>
    </w:div>
    <w:div w:id="1565993007">
      <w:bodyDiv w:val="1"/>
      <w:marLeft w:val="0"/>
      <w:marRight w:val="0"/>
      <w:marTop w:val="0"/>
      <w:marBottom w:val="0"/>
      <w:divBdr>
        <w:top w:val="none" w:sz="0" w:space="0" w:color="auto"/>
        <w:left w:val="none" w:sz="0" w:space="0" w:color="auto"/>
        <w:bottom w:val="none" w:sz="0" w:space="0" w:color="auto"/>
        <w:right w:val="none" w:sz="0" w:space="0" w:color="auto"/>
      </w:divBdr>
    </w:div>
    <w:div w:id="1582372287">
      <w:bodyDiv w:val="1"/>
      <w:marLeft w:val="0"/>
      <w:marRight w:val="0"/>
      <w:marTop w:val="0"/>
      <w:marBottom w:val="0"/>
      <w:divBdr>
        <w:top w:val="none" w:sz="0" w:space="0" w:color="auto"/>
        <w:left w:val="none" w:sz="0" w:space="0" w:color="auto"/>
        <w:bottom w:val="none" w:sz="0" w:space="0" w:color="auto"/>
        <w:right w:val="none" w:sz="0" w:space="0" w:color="auto"/>
      </w:divBdr>
    </w:div>
    <w:div w:id="1584023288">
      <w:bodyDiv w:val="1"/>
      <w:marLeft w:val="0"/>
      <w:marRight w:val="0"/>
      <w:marTop w:val="0"/>
      <w:marBottom w:val="0"/>
      <w:divBdr>
        <w:top w:val="none" w:sz="0" w:space="0" w:color="auto"/>
        <w:left w:val="none" w:sz="0" w:space="0" w:color="auto"/>
        <w:bottom w:val="none" w:sz="0" w:space="0" w:color="auto"/>
        <w:right w:val="none" w:sz="0" w:space="0" w:color="auto"/>
      </w:divBdr>
    </w:div>
    <w:div w:id="1584948258">
      <w:bodyDiv w:val="1"/>
      <w:marLeft w:val="0"/>
      <w:marRight w:val="0"/>
      <w:marTop w:val="0"/>
      <w:marBottom w:val="0"/>
      <w:divBdr>
        <w:top w:val="none" w:sz="0" w:space="0" w:color="auto"/>
        <w:left w:val="none" w:sz="0" w:space="0" w:color="auto"/>
        <w:bottom w:val="none" w:sz="0" w:space="0" w:color="auto"/>
        <w:right w:val="none" w:sz="0" w:space="0" w:color="auto"/>
      </w:divBdr>
    </w:div>
    <w:div w:id="1621573454">
      <w:bodyDiv w:val="1"/>
      <w:marLeft w:val="0"/>
      <w:marRight w:val="0"/>
      <w:marTop w:val="0"/>
      <w:marBottom w:val="0"/>
      <w:divBdr>
        <w:top w:val="none" w:sz="0" w:space="0" w:color="auto"/>
        <w:left w:val="none" w:sz="0" w:space="0" w:color="auto"/>
        <w:bottom w:val="none" w:sz="0" w:space="0" w:color="auto"/>
        <w:right w:val="none" w:sz="0" w:space="0" w:color="auto"/>
      </w:divBdr>
    </w:div>
    <w:div w:id="1655840120">
      <w:bodyDiv w:val="1"/>
      <w:marLeft w:val="0"/>
      <w:marRight w:val="0"/>
      <w:marTop w:val="0"/>
      <w:marBottom w:val="0"/>
      <w:divBdr>
        <w:top w:val="none" w:sz="0" w:space="0" w:color="auto"/>
        <w:left w:val="none" w:sz="0" w:space="0" w:color="auto"/>
        <w:bottom w:val="none" w:sz="0" w:space="0" w:color="auto"/>
        <w:right w:val="none" w:sz="0" w:space="0" w:color="auto"/>
      </w:divBdr>
    </w:div>
    <w:div w:id="1656762635">
      <w:bodyDiv w:val="1"/>
      <w:marLeft w:val="0"/>
      <w:marRight w:val="0"/>
      <w:marTop w:val="0"/>
      <w:marBottom w:val="0"/>
      <w:divBdr>
        <w:top w:val="none" w:sz="0" w:space="0" w:color="auto"/>
        <w:left w:val="none" w:sz="0" w:space="0" w:color="auto"/>
        <w:bottom w:val="none" w:sz="0" w:space="0" w:color="auto"/>
        <w:right w:val="none" w:sz="0" w:space="0" w:color="auto"/>
      </w:divBdr>
      <w:divsChild>
        <w:div w:id="1554347546">
          <w:marLeft w:val="0"/>
          <w:marRight w:val="0"/>
          <w:marTop w:val="0"/>
          <w:marBottom w:val="0"/>
          <w:divBdr>
            <w:top w:val="none" w:sz="0" w:space="0" w:color="auto"/>
            <w:left w:val="none" w:sz="0" w:space="0" w:color="auto"/>
            <w:bottom w:val="none" w:sz="0" w:space="0" w:color="auto"/>
            <w:right w:val="none" w:sz="0" w:space="0" w:color="auto"/>
          </w:divBdr>
          <w:divsChild>
            <w:div w:id="10691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5058">
      <w:bodyDiv w:val="1"/>
      <w:marLeft w:val="0"/>
      <w:marRight w:val="0"/>
      <w:marTop w:val="0"/>
      <w:marBottom w:val="0"/>
      <w:divBdr>
        <w:top w:val="none" w:sz="0" w:space="0" w:color="auto"/>
        <w:left w:val="none" w:sz="0" w:space="0" w:color="auto"/>
        <w:bottom w:val="none" w:sz="0" w:space="0" w:color="auto"/>
        <w:right w:val="none" w:sz="0" w:space="0" w:color="auto"/>
      </w:divBdr>
      <w:divsChild>
        <w:div w:id="1078475184">
          <w:marLeft w:val="0"/>
          <w:marRight w:val="0"/>
          <w:marTop w:val="0"/>
          <w:marBottom w:val="0"/>
          <w:divBdr>
            <w:top w:val="none" w:sz="0" w:space="0" w:color="auto"/>
            <w:left w:val="none" w:sz="0" w:space="0" w:color="auto"/>
            <w:bottom w:val="none" w:sz="0" w:space="0" w:color="auto"/>
            <w:right w:val="none" w:sz="0" w:space="0" w:color="auto"/>
          </w:divBdr>
        </w:div>
        <w:div w:id="626156104">
          <w:marLeft w:val="0"/>
          <w:marRight w:val="0"/>
          <w:marTop w:val="0"/>
          <w:marBottom w:val="0"/>
          <w:divBdr>
            <w:top w:val="none" w:sz="0" w:space="0" w:color="auto"/>
            <w:left w:val="none" w:sz="0" w:space="0" w:color="auto"/>
            <w:bottom w:val="none" w:sz="0" w:space="0" w:color="auto"/>
            <w:right w:val="none" w:sz="0" w:space="0" w:color="auto"/>
          </w:divBdr>
        </w:div>
        <w:div w:id="306057128">
          <w:marLeft w:val="0"/>
          <w:marRight w:val="0"/>
          <w:marTop w:val="0"/>
          <w:marBottom w:val="0"/>
          <w:divBdr>
            <w:top w:val="none" w:sz="0" w:space="0" w:color="auto"/>
            <w:left w:val="none" w:sz="0" w:space="0" w:color="auto"/>
            <w:bottom w:val="none" w:sz="0" w:space="0" w:color="auto"/>
            <w:right w:val="none" w:sz="0" w:space="0" w:color="auto"/>
          </w:divBdr>
        </w:div>
        <w:div w:id="923152102">
          <w:marLeft w:val="0"/>
          <w:marRight w:val="0"/>
          <w:marTop w:val="0"/>
          <w:marBottom w:val="0"/>
          <w:divBdr>
            <w:top w:val="none" w:sz="0" w:space="0" w:color="auto"/>
            <w:left w:val="none" w:sz="0" w:space="0" w:color="auto"/>
            <w:bottom w:val="none" w:sz="0" w:space="0" w:color="auto"/>
            <w:right w:val="none" w:sz="0" w:space="0" w:color="auto"/>
          </w:divBdr>
        </w:div>
        <w:div w:id="1148859805">
          <w:marLeft w:val="0"/>
          <w:marRight w:val="0"/>
          <w:marTop w:val="0"/>
          <w:marBottom w:val="0"/>
          <w:divBdr>
            <w:top w:val="none" w:sz="0" w:space="0" w:color="auto"/>
            <w:left w:val="none" w:sz="0" w:space="0" w:color="auto"/>
            <w:bottom w:val="none" w:sz="0" w:space="0" w:color="auto"/>
            <w:right w:val="none" w:sz="0" w:space="0" w:color="auto"/>
          </w:divBdr>
        </w:div>
        <w:div w:id="1423797301">
          <w:marLeft w:val="0"/>
          <w:marRight w:val="0"/>
          <w:marTop w:val="0"/>
          <w:marBottom w:val="0"/>
          <w:divBdr>
            <w:top w:val="none" w:sz="0" w:space="0" w:color="auto"/>
            <w:left w:val="none" w:sz="0" w:space="0" w:color="auto"/>
            <w:bottom w:val="none" w:sz="0" w:space="0" w:color="auto"/>
            <w:right w:val="none" w:sz="0" w:space="0" w:color="auto"/>
          </w:divBdr>
        </w:div>
        <w:div w:id="1601068123">
          <w:marLeft w:val="0"/>
          <w:marRight w:val="0"/>
          <w:marTop w:val="0"/>
          <w:marBottom w:val="0"/>
          <w:divBdr>
            <w:top w:val="none" w:sz="0" w:space="0" w:color="auto"/>
            <w:left w:val="none" w:sz="0" w:space="0" w:color="auto"/>
            <w:bottom w:val="none" w:sz="0" w:space="0" w:color="auto"/>
            <w:right w:val="none" w:sz="0" w:space="0" w:color="auto"/>
          </w:divBdr>
        </w:div>
        <w:div w:id="858352003">
          <w:marLeft w:val="0"/>
          <w:marRight w:val="0"/>
          <w:marTop w:val="0"/>
          <w:marBottom w:val="0"/>
          <w:divBdr>
            <w:top w:val="none" w:sz="0" w:space="0" w:color="auto"/>
            <w:left w:val="none" w:sz="0" w:space="0" w:color="auto"/>
            <w:bottom w:val="none" w:sz="0" w:space="0" w:color="auto"/>
            <w:right w:val="none" w:sz="0" w:space="0" w:color="auto"/>
          </w:divBdr>
        </w:div>
        <w:div w:id="1993018924">
          <w:marLeft w:val="0"/>
          <w:marRight w:val="0"/>
          <w:marTop w:val="0"/>
          <w:marBottom w:val="0"/>
          <w:divBdr>
            <w:top w:val="none" w:sz="0" w:space="0" w:color="auto"/>
            <w:left w:val="none" w:sz="0" w:space="0" w:color="auto"/>
            <w:bottom w:val="none" w:sz="0" w:space="0" w:color="auto"/>
            <w:right w:val="none" w:sz="0" w:space="0" w:color="auto"/>
          </w:divBdr>
        </w:div>
        <w:div w:id="1136332637">
          <w:marLeft w:val="0"/>
          <w:marRight w:val="0"/>
          <w:marTop w:val="0"/>
          <w:marBottom w:val="0"/>
          <w:divBdr>
            <w:top w:val="none" w:sz="0" w:space="0" w:color="auto"/>
            <w:left w:val="none" w:sz="0" w:space="0" w:color="auto"/>
            <w:bottom w:val="none" w:sz="0" w:space="0" w:color="auto"/>
            <w:right w:val="none" w:sz="0" w:space="0" w:color="auto"/>
          </w:divBdr>
        </w:div>
        <w:div w:id="1765373007">
          <w:marLeft w:val="0"/>
          <w:marRight w:val="0"/>
          <w:marTop w:val="0"/>
          <w:marBottom w:val="0"/>
          <w:divBdr>
            <w:top w:val="none" w:sz="0" w:space="0" w:color="auto"/>
            <w:left w:val="none" w:sz="0" w:space="0" w:color="auto"/>
            <w:bottom w:val="none" w:sz="0" w:space="0" w:color="auto"/>
            <w:right w:val="none" w:sz="0" w:space="0" w:color="auto"/>
          </w:divBdr>
        </w:div>
        <w:div w:id="732193866">
          <w:marLeft w:val="0"/>
          <w:marRight w:val="0"/>
          <w:marTop w:val="0"/>
          <w:marBottom w:val="0"/>
          <w:divBdr>
            <w:top w:val="none" w:sz="0" w:space="0" w:color="auto"/>
            <w:left w:val="none" w:sz="0" w:space="0" w:color="auto"/>
            <w:bottom w:val="none" w:sz="0" w:space="0" w:color="auto"/>
            <w:right w:val="none" w:sz="0" w:space="0" w:color="auto"/>
          </w:divBdr>
        </w:div>
        <w:div w:id="495850487">
          <w:marLeft w:val="0"/>
          <w:marRight w:val="0"/>
          <w:marTop w:val="0"/>
          <w:marBottom w:val="0"/>
          <w:divBdr>
            <w:top w:val="none" w:sz="0" w:space="0" w:color="auto"/>
            <w:left w:val="none" w:sz="0" w:space="0" w:color="auto"/>
            <w:bottom w:val="none" w:sz="0" w:space="0" w:color="auto"/>
            <w:right w:val="none" w:sz="0" w:space="0" w:color="auto"/>
          </w:divBdr>
        </w:div>
        <w:div w:id="1813134628">
          <w:marLeft w:val="0"/>
          <w:marRight w:val="0"/>
          <w:marTop w:val="0"/>
          <w:marBottom w:val="0"/>
          <w:divBdr>
            <w:top w:val="none" w:sz="0" w:space="0" w:color="auto"/>
            <w:left w:val="none" w:sz="0" w:space="0" w:color="auto"/>
            <w:bottom w:val="none" w:sz="0" w:space="0" w:color="auto"/>
            <w:right w:val="none" w:sz="0" w:space="0" w:color="auto"/>
          </w:divBdr>
        </w:div>
        <w:div w:id="799226947">
          <w:marLeft w:val="0"/>
          <w:marRight w:val="0"/>
          <w:marTop w:val="0"/>
          <w:marBottom w:val="0"/>
          <w:divBdr>
            <w:top w:val="none" w:sz="0" w:space="0" w:color="auto"/>
            <w:left w:val="none" w:sz="0" w:space="0" w:color="auto"/>
            <w:bottom w:val="none" w:sz="0" w:space="0" w:color="auto"/>
            <w:right w:val="none" w:sz="0" w:space="0" w:color="auto"/>
          </w:divBdr>
        </w:div>
        <w:div w:id="1657879835">
          <w:marLeft w:val="0"/>
          <w:marRight w:val="0"/>
          <w:marTop w:val="0"/>
          <w:marBottom w:val="0"/>
          <w:divBdr>
            <w:top w:val="none" w:sz="0" w:space="0" w:color="auto"/>
            <w:left w:val="none" w:sz="0" w:space="0" w:color="auto"/>
            <w:bottom w:val="none" w:sz="0" w:space="0" w:color="auto"/>
            <w:right w:val="none" w:sz="0" w:space="0" w:color="auto"/>
          </w:divBdr>
        </w:div>
        <w:div w:id="1092773084">
          <w:marLeft w:val="0"/>
          <w:marRight w:val="0"/>
          <w:marTop w:val="0"/>
          <w:marBottom w:val="0"/>
          <w:divBdr>
            <w:top w:val="none" w:sz="0" w:space="0" w:color="auto"/>
            <w:left w:val="none" w:sz="0" w:space="0" w:color="auto"/>
            <w:bottom w:val="none" w:sz="0" w:space="0" w:color="auto"/>
            <w:right w:val="none" w:sz="0" w:space="0" w:color="auto"/>
          </w:divBdr>
        </w:div>
        <w:div w:id="1852912751">
          <w:marLeft w:val="0"/>
          <w:marRight w:val="0"/>
          <w:marTop w:val="0"/>
          <w:marBottom w:val="0"/>
          <w:divBdr>
            <w:top w:val="none" w:sz="0" w:space="0" w:color="auto"/>
            <w:left w:val="none" w:sz="0" w:space="0" w:color="auto"/>
            <w:bottom w:val="none" w:sz="0" w:space="0" w:color="auto"/>
            <w:right w:val="none" w:sz="0" w:space="0" w:color="auto"/>
          </w:divBdr>
        </w:div>
        <w:div w:id="820773100">
          <w:marLeft w:val="0"/>
          <w:marRight w:val="0"/>
          <w:marTop w:val="0"/>
          <w:marBottom w:val="0"/>
          <w:divBdr>
            <w:top w:val="none" w:sz="0" w:space="0" w:color="auto"/>
            <w:left w:val="none" w:sz="0" w:space="0" w:color="auto"/>
            <w:bottom w:val="none" w:sz="0" w:space="0" w:color="auto"/>
            <w:right w:val="none" w:sz="0" w:space="0" w:color="auto"/>
          </w:divBdr>
        </w:div>
        <w:div w:id="1425104921">
          <w:marLeft w:val="0"/>
          <w:marRight w:val="0"/>
          <w:marTop w:val="0"/>
          <w:marBottom w:val="0"/>
          <w:divBdr>
            <w:top w:val="none" w:sz="0" w:space="0" w:color="auto"/>
            <w:left w:val="none" w:sz="0" w:space="0" w:color="auto"/>
            <w:bottom w:val="none" w:sz="0" w:space="0" w:color="auto"/>
            <w:right w:val="none" w:sz="0" w:space="0" w:color="auto"/>
          </w:divBdr>
        </w:div>
        <w:div w:id="1296330015">
          <w:marLeft w:val="0"/>
          <w:marRight w:val="0"/>
          <w:marTop w:val="0"/>
          <w:marBottom w:val="0"/>
          <w:divBdr>
            <w:top w:val="none" w:sz="0" w:space="0" w:color="auto"/>
            <w:left w:val="none" w:sz="0" w:space="0" w:color="auto"/>
            <w:bottom w:val="none" w:sz="0" w:space="0" w:color="auto"/>
            <w:right w:val="none" w:sz="0" w:space="0" w:color="auto"/>
          </w:divBdr>
        </w:div>
      </w:divsChild>
    </w:div>
    <w:div w:id="1658722976">
      <w:bodyDiv w:val="1"/>
      <w:marLeft w:val="0"/>
      <w:marRight w:val="0"/>
      <w:marTop w:val="0"/>
      <w:marBottom w:val="0"/>
      <w:divBdr>
        <w:top w:val="none" w:sz="0" w:space="0" w:color="auto"/>
        <w:left w:val="none" w:sz="0" w:space="0" w:color="auto"/>
        <w:bottom w:val="none" w:sz="0" w:space="0" w:color="auto"/>
        <w:right w:val="none" w:sz="0" w:space="0" w:color="auto"/>
      </w:divBdr>
    </w:div>
    <w:div w:id="1665157747">
      <w:bodyDiv w:val="1"/>
      <w:marLeft w:val="0"/>
      <w:marRight w:val="0"/>
      <w:marTop w:val="0"/>
      <w:marBottom w:val="0"/>
      <w:divBdr>
        <w:top w:val="none" w:sz="0" w:space="0" w:color="auto"/>
        <w:left w:val="none" w:sz="0" w:space="0" w:color="auto"/>
        <w:bottom w:val="none" w:sz="0" w:space="0" w:color="auto"/>
        <w:right w:val="none" w:sz="0" w:space="0" w:color="auto"/>
      </w:divBdr>
    </w:div>
    <w:div w:id="1674333651">
      <w:bodyDiv w:val="1"/>
      <w:marLeft w:val="0"/>
      <w:marRight w:val="0"/>
      <w:marTop w:val="0"/>
      <w:marBottom w:val="0"/>
      <w:divBdr>
        <w:top w:val="none" w:sz="0" w:space="0" w:color="auto"/>
        <w:left w:val="none" w:sz="0" w:space="0" w:color="auto"/>
        <w:bottom w:val="none" w:sz="0" w:space="0" w:color="auto"/>
        <w:right w:val="none" w:sz="0" w:space="0" w:color="auto"/>
      </w:divBdr>
    </w:div>
    <w:div w:id="1682078734">
      <w:bodyDiv w:val="1"/>
      <w:marLeft w:val="0"/>
      <w:marRight w:val="0"/>
      <w:marTop w:val="0"/>
      <w:marBottom w:val="0"/>
      <w:divBdr>
        <w:top w:val="none" w:sz="0" w:space="0" w:color="auto"/>
        <w:left w:val="none" w:sz="0" w:space="0" w:color="auto"/>
        <w:bottom w:val="none" w:sz="0" w:space="0" w:color="auto"/>
        <w:right w:val="none" w:sz="0" w:space="0" w:color="auto"/>
      </w:divBdr>
    </w:div>
    <w:div w:id="1692760516">
      <w:bodyDiv w:val="1"/>
      <w:marLeft w:val="0"/>
      <w:marRight w:val="0"/>
      <w:marTop w:val="0"/>
      <w:marBottom w:val="0"/>
      <w:divBdr>
        <w:top w:val="none" w:sz="0" w:space="0" w:color="auto"/>
        <w:left w:val="none" w:sz="0" w:space="0" w:color="auto"/>
        <w:bottom w:val="none" w:sz="0" w:space="0" w:color="auto"/>
        <w:right w:val="none" w:sz="0" w:space="0" w:color="auto"/>
      </w:divBdr>
    </w:div>
    <w:div w:id="1723402446">
      <w:bodyDiv w:val="1"/>
      <w:marLeft w:val="0"/>
      <w:marRight w:val="0"/>
      <w:marTop w:val="0"/>
      <w:marBottom w:val="0"/>
      <w:divBdr>
        <w:top w:val="none" w:sz="0" w:space="0" w:color="auto"/>
        <w:left w:val="none" w:sz="0" w:space="0" w:color="auto"/>
        <w:bottom w:val="none" w:sz="0" w:space="0" w:color="auto"/>
        <w:right w:val="none" w:sz="0" w:space="0" w:color="auto"/>
      </w:divBdr>
    </w:div>
    <w:div w:id="1723674122">
      <w:bodyDiv w:val="1"/>
      <w:marLeft w:val="0"/>
      <w:marRight w:val="0"/>
      <w:marTop w:val="0"/>
      <w:marBottom w:val="0"/>
      <w:divBdr>
        <w:top w:val="none" w:sz="0" w:space="0" w:color="auto"/>
        <w:left w:val="none" w:sz="0" w:space="0" w:color="auto"/>
        <w:bottom w:val="none" w:sz="0" w:space="0" w:color="auto"/>
        <w:right w:val="none" w:sz="0" w:space="0" w:color="auto"/>
      </w:divBdr>
    </w:div>
    <w:div w:id="1738090023">
      <w:bodyDiv w:val="1"/>
      <w:marLeft w:val="0"/>
      <w:marRight w:val="0"/>
      <w:marTop w:val="0"/>
      <w:marBottom w:val="0"/>
      <w:divBdr>
        <w:top w:val="none" w:sz="0" w:space="0" w:color="auto"/>
        <w:left w:val="none" w:sz="0" w:space="0" w:color="auto"/>
        <w:bottom w:val="none" w:sz="0" w:space="0" w:color="auto"/>
        <w:right w:val="none" w:sz="0" w:space="0" w:color="auto"/>
      </w:divBdr>
    </w:div>
    <w:div w:id="1749384722">
      <w:bodyDiv w:val="1"/>
      <w:marLeft w:val="0"/>
      <w:marRight w:val="0"/>
      <w:marTop w:val="0"/>
      <w:marBottom w:val="0"/>
      <w:divBdr>
        <w:top w:val="none" w:sz="0" w:space="0" w:color="auto"/>
        <w:left w:val="none" w:sz="0" w:space="0" w:color="auto"/>
        <w:bottom w:val="none" w:sz="0" w:space="0" w:color="auto"/>
        <w:right w:val="none" w:sz="0" w:space="0" w:color="auto"/>
      </w:divBdr>
    </w:div>
    <w:div w:id="1761481879">
      <w:bodyDiv w:val="1"/>
      <w:marLeft w:val="0"/>
      <w:marRight w:val="0"/>
      <w:marTop w:val="0"/>
      <w:marBottom w:val="0"/>
      <w:divBdr>
        <w:top w:val="none" w:sz="0" w:space="0" w:color="auto"/>
        <w:left w:val="none" w:sz="0" w:space="0" w:color="auto"/>
        <w:bottom w:val="none" w:sz="0" w:space="0" w:color="auto"/>
        <w:right w:val="none" w:sz="0" w:space="0" w:color="auto"/>
      </w:divBdr>
    </w:div>
    <w:div w:id="1774743730">
      <w:bodyDiv w:val="1"/>
      <w:marLeft w:val="0"/>
      <w:marRight w:val="0"/>
      <w:marTop w:val="0"/>
      <w:marBottom w:val="0"/>
      <w:divBdr>
        <w:top w:val="none" w:sz="0" w:space="0" w:color="auto"/>
        <w:left w:val="none" w:sz="0" w:space="0" w:color="auto"/>
        <w:bottom w:val="none" w:sz="0" w:space="0" w:color="auto"/>
        <w:right w:val="none" w:sz="0" w:space="0" w:color="auto"/>
      </w:divBdr>
    </w:div>
    <w:div w:id="1787962522">
      <w:bodyDiv w:val="1"/>
      <w:marLeft w:val="0"/>
      <w:marRight w:val="0"/>
      <w:marTop w:val="0"/>
      <w:marBottom w:val="0"/>
      <w:divBdr>
        <w:top w:val="none" w:sz="0" w:space="0" w:color="auto"/>
        <w:left w:val="none" w:sz="0" w:space="0" w:color="auto"/>
        <w:bottom w:val="none" w:sz="0" w:space="0" w:color="auto"/>
        <w:right w:val="none" w:sz="0" w:space="0" w:color="auto"/>
      </w:divBdr>
    </w:div>
    <w:div w:id="1792478947">
      <w:bodyDiv w:val="1"/>
      <w:marLeft w:val="0"/>
      <w:marRight w:val="0"/>
      <w:marTop w:val="0"/>
      <w:marBottom w:val="0"/>
      <w:divBdr>
        <w:top w:val="none" w:sz="0" w:space="0" w:color="auto"/>
        <w:left w:val="none" w:sz="0" w:space="0" w:color="auto"/>
        <w:bottom w:val="none" w:sz="0" w:space="0" w:color="auto"/>
        <w:right w:val="none" w:sz="0" w:space="0" w:color="auto"/>
      </w:divBdr>
    </w:div>
    <w:div w:id="1797986720">
      <w:bodyDiv w:val="1"/>
      <w:marLeft w:val="0"/>
      <w:marRight w:val="0"/>
      <w:marTop w:val="0"/>
      <w:marBottom w:val="0"/>
      <w:divBdr>
        <w:top w:val="none" w:sz="0" w:space="0" w:color="auto"/>
        <w:left w:val="none" w:sz="0" w:space="0" w:color="auto"/>
        <w:bottom w:val="none" w:sz="0" w:space="0" w:color="auto"/>
        <w:right w:val="none" w:sz="0" w:space="0" w:color="auto"/>
      </w:divBdr>
    </w:div>
    <w:div w:id="1802461097">
      <w:bodyDiv w:val="1"/>
      <w:marLeft w:val="0"/>
      <w:marRight w:val="0"/>
      <w:marTop w:val="0"/>
      <w:marBottom w:val="0"/>
      <w:divBdr>
        <w:top w:val="none" w:sz="0" w:space="0" w:color="auto"/>
        <w:left w:val="none" w:sz="0" w:space="0" w:color="auto"/>
        <w:bottom w:val="none" w:sz="0" w:space="0" w:color="auto"/>
        <w:right w:val="none" w:sz="0" w:space="0" w:color="auto"/>
      </w:divBdr>
    </w:div>
    <w:div w:id="1805537002">
      <w:bodyDiv w:val="1"/>
      <w:marLeft w:val="0"/>
      <w:marRight w:val="0"/>
      <w:marTop w:val="0"/>
      <w:marBottom w:val="0"/>
      <w:divBdr>
        <w:top w:val="none" w:sz="0" w:space="0" w:color="auto"/>
        <w:left w:val="none" w:sz="0" w:space="0" w:color="auto"/>
        <w:bottom w:val="none" w:sz="0" w:space="0" w:color="auto"/>
        <w:right w:val="none" w:sz="0" w:space="0" w:color="auto"/>
      </w:divBdr>
    </w:div>
    <w:div w:id="1808625764">
      <w:bodyDiv w:val="1"/>
      <w:marLeft w:val="0"/>
      <w:marRight w:val="0"/>
      <w:marTop w:val="0"/>
      <w:marBottom w:val="0"/>
      <w:divBdr>
        <w:top w:val="none" w:sz="0" w:space="0" w:color="auto"/>
        <w:left w:val="none" w:sz="0" w:space="0" w:color="auto"/>
        <w:bottom w:val="none" w:sz="0" w:space="0" w:color="auto"/>
        <w:right w:val="none" w:sz="0" w:space="0" w:color="auto"/>
      </w:divBdr>
    </w:div>
    <w:div w:id="1823034729">
      <w:bodyDiv w:val="1"/>
      <w:marLeft w:val="0"/>
      <w:marRight w:val="0"/>
      <w:marTop w:val="0"/>
      <w:marBottom w:val="0"/>
      <w:divBdr>
        <w:top w:val="none" w:sz="0" w:space="0" w:color="auto"/>
        <w:left w:val="none" w:sz="0" w:space="0" w:color="auto"/>
        <w:bottom w:val="none" w:sz="0" w:space="0" w:color="auto"/>
        <w:right w:val="none" w:sz="0" w:space="0" w:color="auto"/>
      </w:divBdr>
    </w:div>
    <w:div w:id="1832676028">
      <w:bodyDiv w:val="1"/>
      <w:marLeft w:val="0"/>
      <w:marRight w:val="0"/>
      <w:marTop w:val="0"/>
      <w:marBottom w:val="0"/>
      <w:divBdr>
        <w:top w:val="none" w:sz="0" w:space="0" w:color="auto"/>
        <w:left w:val="none" w:sz="0" w:space="0" w:color="auto"/>
        <w:bottom w:val="none" w:sz="0" w:space="0" w:color="auto"/>
        <w:right w:val="none" w:sz="0" w:space="0" w:color="auto"/>
      </w:divBdr>
    </w:div>
    <w:div w:id="1833181790">
      <w:bodyDiv w:val="1"/>
      <w:marLeft w:val="0"/>
      <w:marRight w:val="0"/>
      <w:marTop w:val="0"/>
      <w:marBottom w:val="0"/>
      <w:divBdr>
        <w:top w:val="none" w:sz="0" w:space="0" w:color="auto"/>
        <w:left w:val="none" w:sz="0" w:space="0" w:color="auto"/>
        <w:bottom w:val="none" w:sz="0" w:space="0" w:color="auto"/>
        <w:right w:val="none" w:sz="0" w:space="0" w:color="auto"/>
      </w:divBdr>
    </w:div>
    <w:div w:id="1841120286">
      <w:bodyDiv w:val="1"/>
      <w:marLeft w:val="0"/>
      <w:marRight w:val="0"/>
      <w:marTop w:val="0"/>
      <w:marBottom w:val="0"/>
      <w:divBdr>
        <w:top w:val="none" w:sz="0" w:space="0" w:color="auto"/>
        <w:left w:val="none" w:sz="0" w:space="0" w:color="auto"/>
        <w:bottom w:val="none" w:sz="0" w:space="0" w:color="auto"/>
        <w:right w:val="none" w:sz="0" w:space="0" w:color="auto"/>
      </w:divBdr>
    </w:div>
    <w:div w:id="1848205920">
      <w:bodyDiv w:val="1"/>
      <w:marLeft w:val="0"/>
      <w:marRight w:val="0"/>
      <w:marTop w:val="0"/>
      <w:marBottom w:val="0"/>
      <w:divBdr>
        <w:top w:val="none" w:sz="0" w:space="0" w:color="auto"/>
        <w:left w:val="none" w:sz="0" w:space="0" w:color="auto"/>
        <w:bottom w:val="none" w:sz="0" w:space="0" w:color="auto"/>
        <w:right w:val="none" w:sz="0" w:space="0" w:color="auto"/>
      </w:divBdr>
    </w:div>
    <w:div w:id="1849980282">
      <w:bodyDiv w:val="1"/>
      <w:marLeft w:val="0"/>
      <w:marRight w:val="0"/>
      <w:marTop w:val="0"/>
      <w:marBottom w:val="0"/>
      <w:divBdr>
        <w:top w:val="none" w:sz="0" w:space="0" w:color="auto"/>
        <w:left w:val="none" w:sz="0" w:space="0" w:color="auto"/>
        <w:bottom w:val="none" w:sz="0" w:space="0" w:color="auto"/>
        <w:right w:val="none" w:sz="0" w:space="0" w:color="auto"/>
      </w:divBdr>
    </w:div>
    <w:div w:id="1858805434">
      <w:bodyDiv w:val="1"/>
      <w:marLeft w:val="0"/>
      <w:marRight w:val="0"/>
      <w:marTop w:val="0"/>
      <w:marBottom w:val="0"/>
      <w:divBdr>
        <w:top w:val="none" w:sz="0" w:space="0" w:color="auto"/>
        <w:left w:val="none" w:sz="0" w:space="0" w:color="auto"/>
        <w:bottom w:val="none" w:sz="0" w:space="0" w:color="auto"/>
        <w:right w:val="none" w:sz="0" w:space="0" w:color="auto"/>
      </w:divBdr>
    </w:div>
    <w:div w:id="1861702489">
      <w:bodyDiv w:val="1"/>
      <w:marLeft w:val="0"/>
      <w:marRight w:val="0"/>
      <w:marTop w:val="0"/>
      <w:marBottom w:val="0"/>
      <w:divBdr>
        <w:top w:val="none" w:sz="0" w:space="0" w:color="auto"/>
        <w:left w:val="none" w:sz="0" w:space="0" w:color="auto"/>
        <w:bottom w:val="none" w:sz="0" w:space="0" w:color="auto"/>
        <w:right w:val="none" w:sz="0" w:space="0" w:color="auto"/>
      </w:divBdr>
    </w:div>
    <w:div w:id="1869486603">
      <w:bodyDiv w:val="1"/>
      <w:marLeft w:val="0"/>
      <w:marRight w:val="0"/>
      <w:marTop w:val="0"/>
      <w:marBottom w:val="0"/>
      <w:divBdr>
        <w:top w:val="none" w:sz="0" w:space="0" w:color="auto"/>
        <w:left w:val="none" w:sz="0" w:space="0" w:color="auto"/>
        <w:bottom w:val="none" w:sz="0" w:space="0" w:color="auto"/>
        <w:right w:val="none" w:sz="0" w:space="0" w:color="auto"/>
      </w:divBdr>
    </w:div>
    <w:div w:id="1896349920">
      <w:bodyDiv w:val="1"/>
      <w:marLeft w:val="0"/>
      <w:marRight w:val="0"/>
      <w:marTop w:val="0"/>
      <w:marBottom w:val="0"/>
      <w:divBdr>
        <w:top w:val="none" w:sz="0" w:space="0" w:color="auto"/>
        <w:left w:val="none" w:sz="0" w:space="0" w:color="auto"/>
        <w:bottom w:val="none" w:sz="0" w:space="0" w:color="auto"/>
        <w:right w:val="none" w:sz="0" w:space="0" w:color="auto"/>
      </w:divBdr>
    </w:div>
    <w:div w:id="1904174860">
      <w:bodyDiv w:val="1"/>
      <w:marLeft w:val="0"/>
      <w:marRight w:val="0"/>
      <w:marTop w:val="0"/>
      <w:marBottom w:val="0"/>
      <w:divBdr>
        <w:top w:val="none" w:sz="0" w:space="0" w:color="auto"/>
        <w:left w:val="none" w:sz="0" w:space="0" w:color="auto"/>
        <w:bottom w:val="none" w:sz="0" w:space="0" w:color="auto"/>
        <w:right w:val="none" w:sz="0" w:space="0" w:color="auto"/>
      </w:divBdr>
    </w:div>
    <w:div w:id="1916084110">
      <w:bodyDiv w:val="1"/>
      <w:marLeft w:val="0"/>
      <w:marRight w:val="0"/>
      <w:marTop w:val="0"/>
      <w:marBottom w:val="0"/>
      <w:divBdr>
        <w:top w:val="none" w:sz="0" w:space="0" w:color="auto"/>
        <w:left w:val="none" w:sz="0" w:space="0" w:color="auto"/>
        <w:bottom w:val="none" w:sz="0" w:space="0" w:color="auto"/>
        <w:right w:val="none" w:sz="0" w:space="0" w:color="auto"/>
      </w:divBdr>
    </w:div>
    <w:div w:id="1928731925">
      <w:bodyDiv w:val="1"/>
      <w:marLeft w:val="0"/>
      <w:marRight w:val="0"/>
      <w:marTop w:val="0"/>
      <w:marBottom w:val="0"/>
      <w:divBdr>
        <w:top w:val="none" w:sz="0" w:space="0" w:color="auto"/>
        <w:left w:val="none" w:sz="0" w:space="0" w:color="auto"/>
        <w:bottom w:val="none" w:sz="0" w:space="0" w:color="auto"/>
        <w:right w:val="none" w:sz="0" w:space="0" w:color="auto"/>
      </w:divBdr>
    </w:div>
    <w:div w:id="1955673157">
      <w:bodyDiv w:val="1"/>
      <w:marLeft w:val="0"/>
      <w:marRight w:val="0"/>
      <w:marTop w:val="0"/>
      <w:marBottom w:val="0"/>
      <w:divBdr>
        <w:top w:val="none" w:sz="0" w:space="0" w:color="auto"/>
        <w:left w:val="none" w:sz="0" w:space="0" w:color="auto"/>
        <w:bottom w:val="none" w:sz="0" w:space="0" w:color="auto"/>
        <w:right w:val="none" w:sz="0" w:space="0" w:color="auto"/>
      </w:divBdr>
    </w:div>
    <w:div w:id="1977442941">
      <w:bodyDiv w:val="1"/>
      <w:marLeft w:val="0"/>
      <w:marRight w:val="0"/>
      <w:marTop w:val="0"/>
      <w:marBottom w:val="0"/>
      <w:divBdr>
        <w:top w:val="none" w:sz="0" w:space="0" w:color="auto"/>
        <w:left w:val="none" w:sz="0" w:space="0" w:color="auto"/>
        <w:bottom w:val="none" w:sz="0" w:space="0" w:color="auto"/>
        <w:right w:val="none" w:sz="0" w:space="0" w:color="auto"/>
      </w:divBdr>
    </w:div>
    <w:div w:id="1983147410">
      <w:bodyDiv w:val="1"/>
      <w:marLeft w:val="0"/>
      <w:marRight w:val="0"/>
      <w:marTop w:val="0"/>
      <w:marBottom w:val="0"/>
      <w:divBdr>
        <w:top w:val="none" w:sz="0" w:space="0" w:color="auto"/>
        <w:left w:val="none" w:sz="0" w:space="0" w:color="auto"/>
        <w:bottom w:val="none" w:sz="0" w:space="0" w:color="auto"/>
        <w:right w:val="none" w:sz="0" w:space="0" w:color="auto"/>
      </w:divBdr>
    </w:div>
    <w:div w:id="2028559144">
      <w:bodyDiv w:val="1"/>
      <w:marLeft w:val="0"/>
      <w:marRight w:val="0"/>
      <w:marTop w:val="0"/>
      <w:marBottom w:val="0"/>
      <w:divBdr>
        <w:top w:val="none" w:sz="0" w:space="0" w:color="auto"/>
        <w:left w:val="none" w:sz="0" w:space="0" w:color="auto"/>
        <w:bottom w:val="none" w:sz="0" w:space="0" w:color="auto"/>
        <w:right w:val="none" w:sz="0" w:space="0" w:color="auto"/>
      </w:divBdr>
    </w:div>
    <w:div w:id="2045473495">
      <w:bodyDiv w:val="1"/>
      <w:marLeft w:val="0"/>
      <w:marRight w:val="0"/>
      <w:marTop w:val="0"/>
      <w:marBottom w:val="0"/>
      <w:divBdr>
        <w:top w:val="none" w:sz="0" w:space="0" w:color="auto"/>
        <w:left w:val="none" w:sz="0" w:space="0" w:color="auto"/>
        <w:bottom w:val="none" w:sz="0" w:space="0" w:color="auto"/>
        <w:right w:val="none" w:sz="0" w:space="0" w:color="auto"/>
      </w:divBdr>
    </w:div>
    <w:div w:id="2088839880">
      <w:bodyDiv w:val="1"/>
      <w:marLeft w:val="0"/>
      <w:marRight w:val="0"/>
      <w:marTop w:val="0"/>
      <w:marBottom w:val="0"/>
      <w:divBdr>
        <w:top w:val="none" w:sz="0" w:space="0" w:color="auto"/>
        <w:left w:val="none" w:sz="0" w:space="0" w:color="auto"/>
        <w:bottom w:val="none" w:sz="0" w:space="0" w:color="auto"/>
        <w:right w:val="none" w:sz="0" w:space="0" w:color="auto"/>
      </w:divBdr>
    </w:div>
    <w:div w:id="2091659095">
      <w:bodyDiv w:val="1"/>
      <w:marLeft w:val="0"/>
      <w:marRight w:val="0"/>
      <w:marTop w:val="0"/>
      <w:marBottom w:val="0"/>
      <w:divBdr>
        <w:top w:val="none" w:sz="0" w:space="0" w:color="auto"/>
        <w:left w:val="none" w:sz="0" w:space="0" w:color="auto"/>
        <w:bottom w:val="none" w:sz="0" w:space="0" w:color="auto"/>
        <w:right w:val="none" w:sz="0" w:space="0" w:color="auto"/>
      </w:divBdr>
    </w:div>
    <w:div w:id="2098210868">
      <w:bodyDiv w:val="1"/>
      <w:marLeft w:val="0"/>
      <w:marRight w:val="0"/>
      <w:marTop w:val="0"/>
      <w:marBottom w:val="0"/>
      <w:divBdr>
        <w:top w:val="none" w:sz="0" w:space="0" w:color="auto"/>
        <w:left w:val="none" w:sz="0" w:space="0" w:color="auto"/>
        <w:bottom w:val="none" w:sz="0" w:space="0" w:color="auto"/>
        <w:right w:val="none" w:sz="0" w:space="0" w:color="auto"/>
      </w:divBdr>
    </w:div>
    <w:div w:id="2113935859">
      <w:bodyDiv w:val="1"/>
      <w:marLeft w:val="0"/>
      <w:marRight w:val="0"/>
      <w:marTop w:val="0"/>
      <w:marBottom w:val="0"/>
      <w:divBdr>
        <w:top w:val="none" w:sz="0" w:space="0" w:color="auto"/>
        <w:left w:val="none" w:sz="0" w:space="0" w:color="auto"/>
        <w:bottom w:val="none" w:sz="0" w:space="0" w:color="auto"/>
        <w:right w:val="none" w:sz="0" w:space="0" w:color="auto"/>
      </w:divBdr>
    </w:div>
    <w:div w:id="2115400309">
      <w:bodyDiv w:val="1"/>
      <w:marLeft w:val="0"/>
      <w:marRight w:val="0"/>
      <w:marTop w:val="0"/>
      <w:marBottom w:val="0"/>
      <w:divBdr>
        <w:top w:val="none" w:sz="0" w:space="0" w:color="auto"/>
        <w:left w:val="none" w:sz="0" w:space="0" w:color="auto"/>
        <w:bottom w:val="none" w:sz="0" w:space="0" w:color="auto"/>
        <w:right w:val="none" w:sz="0" w:space="0" w:color="auto"/>
      </w:divBdr>
    </w:div>
    <w:div w:id="2121217763">
      <w:bodyDiv w:val="1"/>
      <w:marLeft w:val="0"/>
      <w:marRight w:val="0"/>
      <w:marTop w:val="0"/>
      <w:marBottom w:val="0"/>
      <w:divBdr>
        <w:top w:val="none" w:sz="0" w:space="0" w:color="auto"/>
        <w:left w:val="none" w:sz="0" w:space="0" w:color="auto"/>
        <w:bottom w:val="none" w:sz="0" w:space="0" w:color="auto"/>
        <w:right w:val="none" w:sz="0" w:space="0" w:color="auto"/>
      </w:divBdr>
    </w:div>
    <w:div w:id="2140032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Sco19</b:Tag>
    <b:SourceType>InternetSite</b:SourceType>
    <b:Guid>{7C16EE7B-7EE9-445F-9A65-55B34C1A7BD9}</b:Guid>
    <b:Author>
      <b:Author>
        <b:Corporate>Scott Hanselman</b:Corporate>
      </b:Author>
    </b:Author>
    <b:Title>Microsoft</b:Title>
    <b:Year>2019</b:Year>
    <b:Month>September</b:Month>
    <b:Day>23</b:Day>
    <b:URL>https://dotnet.microsoft.com/learn/dotnet/hello-world-tutorial/intro</b:URL>
    <b:RefOrder>1</b:RefOrder>
  </b:Source>
  <b:Source>
    <b:Tag>Mic18</b:Tag>
    <b:SourceType>InternetSite</b:SourceType>
    <b:Guid>{4F76FB13-28E7-4E70-90FC-7E54954208C9}</b:Guid>
    <b:Author>
      <b:Author>
        <b:Corporate>Microsoft team</b:Corporate>
      </b:Author>
    </b:Author>
    <b:Title>Microsoft</b:Title>
    <b:Year>2018</b:Year>
    <b:Month>06</b:Month>
    <b:Day>19</b:Day>
    <b:URL>https://docs.microsoft.com/en-us/dotnet/standard/choosing-core-framework-server?toc=%2Faspnet%2Fcore%2Ftoc.json&amp;bc=%2Faspnet%2Fcore%2Fbreadcrumb%2Ftoc.json&amp;view=aspnetcore-3.1</b:URL>
    <b:RefOrder>3</b:RefOrder>
  </b:Source>
  <b:Source>
    <b:Tag>Ric19</b:Tag>
    <b:SourceType>InternetSite</b:SourceType>
    <b:Guid>{4FA51D96-9890-4F34-B583-CC48C790C866}</b:Guid>
    <b:Author>
      <b:Author>
        <b:Corporate>Rick Anderson</b:Corporate>
      </b:Author>
    </b:Author>
    <b:Title>Microsoft</b:Title>
    <b:Year>2019</b:Year>
    <b:Month>07</b:Month>
    <b:Day>12</b:Day>
    <b:URL>https://docs.microsoft.com/en-us/aspnet/core/security/authentication/identity?view=aspnetcore-3.1&amp;tabs=visual-studio</b:URL>
    <b:RefOrder>4</b:RefOrder>
  </b:Source>
  <b:Source>
    <b:Tag>Mar17</b:Tag>
    <b:SourceType>InternetSite</b:SourceType>
    <b:Guid>{0179FEFD-2113-4344-B79B-0B36EED02923}</b:Guid>
    <b:Author>
      <b:Author>
        <b:NameList>
          <b:Person>
            <b:Last>Maki</b:Last>
            <b:First>Marcella</b:First>
          </b:Person>
        </b:NameList>
      </b:Author>
    </b:Author>
    <b:Title>Medium</b:Title>
    <b:Year>2017</b:Year>
    <b:Month>December</b:Month>
    <b:Day>4</b:Day>
    <b:URL>https://medium.com/@marcellamaki/a-brief-overview-of-react-router-and-client-side-routing-70eb420e8cde</b:URL>
    <b:RefOrder>12</b:RefOrder>
  </b:Source>
  <b:Source>
    <b:Tag>Fla18</b:Tag>
    <b:SourceType>InternetSite</b:SourceType>
    <b:Guid>{7F303EE1-0502-44EB-A7E4-7F87AF9A599D}</b:Guid>
    <b:Author>
      <b:Author>
        <b:Corporate>Flavio Copes</b:Corporate>
      </b:Author>
    </b:Author>
    <b:Title>Medium</b:Title>
    <b:Year>2018</b:Year>
    <b:Month>April</b:Month>
    <b:Day>11</b:Day>
    <b:URL>https://medium.com/free-code-camp/simple-http-requests-in-javascript-using-axios-272e1ac4a916</b:URL>
    <b:RefOrder>8</b:RefOrder>
  </b:Source>
  <b:Source>
    <b:Tag>Chi18</b:Tag>
    <b:SourceType>InternetSite</b:SourceType>
    <b:Guid>{376D2768-BA96-4803-9691-42E94FAEDA03}</b:Guid>
    <b:Author>
      <b:Author>
        <b:NameList>
          <b:Person>
            <b:Last>Nnamandi</b:Last>
            <b:First>Chidume</b:First>
          </b:Person>
        </b:NameList>
      </b:Author>
    </b:Author>
    <b:Title>Medium</b:Title>
    <b:Year>2018</b:Year>
    <b:Month>November</b:Month>
    <b:Day>28</b:Day>
    <b:URL>https://blog.bitsrc.io/comparing-http-request-libraries-for-2019-7bedb1089c83</b:URL>
    <b:RefOrder>9</b:RefOrder>
  </b:Source>
  <b:Source>
    <b:Tag>Pat20</b:Tag>
    <b:SourceType>InternetSite</b:SourceType>
    <b:Guid>{FD579B33-B9CE-4128-889C-782352B47CDA}</b:Guid>
    <b:Author>
      <b:Author>
        <b:NameList>
          <b:Person>
            <b:Last>Patel</b:Last>
            <b:First>Tejas</b:First>
          </b:Person>
        </b:NameList>
      </b:Author>
    </b:Author>
    <b:Title>concetto labs</b:Title>
    <b:Year>2020</b:Year>
    <b:Month>August</b:Month>
    <b:Day>31</b:Day>
    <b:URL>https://www.concettolabs.com/blog/java-vs-net-which-is-better/</b:URL>
    <b:RefOrder>2</b:RefOrder>
  </b:Source>
  <b:Source>
    <b:Tag>Sop19</b:Tag>
    <b:SourceType>InternetSite</b:SourceType>
    <b:Guid>{2E86FDF2-6F38-4CF9-9809-4D83643A9743}</b:Guid>
    <b:Author>
      <b:Author>
        <b:Corporate>Jigar Mistry</b:Corporate>
      </b:Author>
    </b:Author>
    <b:Title>Monocubed</b:Title>
    <b:Year>2021</b:Year>
    <b:Month>March</b:Month>
    <b:Day>18</b:Day>
    <b:URL>https://www.monocubed.com/10-most-popular-web-frameworks/</b:URL>
    <b:RefOrder>5</b:RefOrder>
  </b:Source>
  <b:Source>
    <b:Tag>Sta19</b:Tag>
    <b:SourceType>InternetSite</b:SourceType>
    <b:Guid>{4D0C836A-E9A9-4EAB-A89D-D552CC3965EA}</b:Guid>
    <b:Author>
      <b:Author>
        <b:Corporate>Stack Overflow</b:Corporate>
      </b:Author>
    </b:Author>
    <b:Title>Stack Overflow</b:Title>
    <b:Year>2021</b:Year>
    <b:URL>https://insights.stackoverflow.com/survey/2020#technology-most-loved-dreaded-and-wanted-web-frameworks-loved2</b:URL>
    <b:RefOrder>6</b:RefOrder>
  </b:Source>
  <b:Source>
    <b:Tag>Goo19</b:Tag>
    <b:SourceType>InternetSite</b:SourceType>
    <b:Guid>{AAF6B607-1B62-4140-B1E7-57AE4565701B}</b:Guid>
    <b:Author>
      <b:Author>
        <b:Corporate>Google</b:Corporate>
      </b:Author>
    </b:Author>
    <b:Title>Google Trends</b:Title>
    <b:Year>2021</b:Year>
    <b:URL>https://trends.google.com/trends/explore?cat=31&amp;q=Vue,React,Angular</b:URL>
    <b:RefOrder>7</b:RefOrder>
  </b:Source>
  <b:Source>
    <b:Tag>Dig19</b:Tag>
    <b:SourceType>InternetSite</b:SourceType>
    <b:Guid>{F4941185-278D-442C-B0F7-F6E25199DB8C}</b:Guid>
    <b:Author>
      <b:Author>
        <b:NameList>
          <b:Person>
            <b:Last>Rawat</b:Last>
            <b:First>Digamber</b:First>
          </b:Person>
        </b:NameList>
      </b:Author>
    </b:Author>
    <b:Title>DEV.TO</b:Title>
    <b:Year>2019</b:Year>
    <b:Month>January</b:Month>
    <b:Day>2</b:Day>
    <b:URL>https://dev.to/singhdigamber/what-is-typescript-jig</b:URL>
    <b:RefOrder>10</b:RefOrder>
  </b:Source>
  <b:Source>
    <b:Tag>Unk18</b:Tag>
    <b:SourceType>InternetSite</b:SourceType>
    <b:Guid>{842E09BF-8C50-478C-A3F4-8EEBCE6CA1E6}</b:Guid>
    <b:Author>
      <b:Author>
        <b:NameList>
          <b:Person>
            <b:Last>Unknown</b:Last>
          </b:Person>
        </b:NameList>
      </b:Author>
    </b:Author>
    <b:Title>Zero to hero in TypeScript</b:Title>
    <b:Year>2018</b:Year>
    <b:Month>April</b:Month>
    <b:Day>16</b:Day>
    <b:URL>http://zerotoherointypescript.blogspot.com/2018/04/typescript-introduction.html</b:URL>
    <b:RefOrder>11</b:RefOrder>
  </b:Source>
</b:Sources>
</file>

<file path=customXml/itemProps1.xml><?xml version="1.0" encoding="utf-8"?>
<ds:datastoreItem xmlns:ds="http://schemas.openxmlformats.org/officeDocument/2006/customXml" ds:itemID="{08A59B52-C318-4636-9858-AF1B3757B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9</TotalTime>
  <Pages>1</Pages>
  <Words>13308</Words>
  <Characters>75861</Characters>
  <Application>Microsoft Office Word</Application>
  <DocSecurity>0</DocSecurity>
  <Lines>632</Lines>
  <Paragraphs>177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Elektronikus terelők</vt:lpstr>
      <vt:lpstr>Elektronikus terelők</vt:lpstr>
    </vt:vector>
  </TitlesOfParts>
  <Manager>Dr. Érték Elek</Manager>
  <Company>XXX Tanszék</Company>
  <LinksUpToDate>false</LinksUpToDate>
  <CharactersWithSpaces>88992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Szalkai Krisztián diploma munka</dc:title>
  <dc:subject>Kisfeszültségű folyamatirányítók</dc:subject>
  <dc:creator>Szalkai Krisztián</dc:creator>
  <cp:keywords/>
  <dc:description>Az adatok átírása után a dokumentum egészére adjanak ki frissítést.</dc:description>
  <cp:lastModifiedBy>Szalkai Krisztián Farkas</cp:lastModifiedBy>
  <cp:revision>8</cp:revision>
  <cp:lastPrinted>2021-12-14T13:51:00Z</cp:lastPrinted>
  <dcterms:created xsi:type="dcterms:W3CDTF">2021-12-10T18:58:00Z</dcterms:created>
  <dcterms:modified xsi:type="dcterms:W3CDTF">2021-12-14T13:53:00Z</dcterms:modified>
</cp:coreProperties>
</file>